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0DA310F3" w:rsidP="5D759F11" w:rsidRDefault="0DA310F3" w14:paraId="6D00C0ED" w14:textId="2BF5BE9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0DA310F3">
        <w:rPr/>
        <w:t>Final Report- Exploring Bike Segments in Idaho</w:t>
      </w:r>
    </w:p>
    <w:p w:rsidR="5D759F11" w:rsidP="5D759F11" w:rsidRDefault="5D759F11" w14:paraId="38270975" w14:textId="408D954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D759F11" w:rsidR="5D759F1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1. </w:t>
      </w:r>
      <w:r w:rsidRPr="5D759F11" w:rsidR="0DA310F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Choose an investigation and </w:t>
      </w:r>
      <w:r w:rsidRPr="5D759F11" w:rsidR="0DA310F3">
        <w:rPr>
          <w:rFonts w:ascii="Aptos" w:hAnsi="Aptos" w:eastAsia="Aptos" w:cs="Aptos"/>
          <w:noProof w:val="0"/>
          <w:sz w:val="24"/>
          <w:szCs w:val="24"/>
          <w:lang w:val="en-US"/>
        </w:rPr>
        <w:t>identify</w:t>
      </w:r>
      <w:r w:rsidRPr="5D759F11" w:rsidR="0DA310F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pre-existing sources of data that can address a particular data science goal: (7%)</w:t>
      </w:r>
    </w:p>
    <w:p w:rsidR="3221C63D" w:rsidP="5D759F11" w:rsidRDefault="3221C63D" w14:paraId="533CD148" w14:textId="28C497D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 w:firstLine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D759F11" w:rsidR="3221C63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A. </w:t>
      </w:r>
      <w:r w:rsidRPr="5D759F11" w:rsidR="0DA310F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Choose, and state, the </w:t>
      </w:r>
      <w:r w:rsidRPr="5D759F11" w:rsidR="0DA310F3">
        <w:rPr>
          <w:rFonts w:ascii="Aptos" w:hAnsi="Aptos" w:eastAsia="Aptos" w:cs="Aptos"/>
          <w:noProof w:val="0"/>
          <w:sz w:val="24"/>
          <w:szCs w:val="24"/>
          <w:lang w:val="en-US"/>
        </w:rPr>
        <w:t>goal</w:t>
      </w:r>
      <w:r w:rsidRPr="5D759F11" w:rsidR="0DA310F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and reasons why the data sets were chosen and how </w:t>
      </w:r>
      <w:r>
        <w:tab/>
      </w:r>
      <w:r w:rsidRPr="5D759F11" w:rsidR="0DA310F3">
        <w:rPr>
          <w:rFonts w:ascii="Aptos" w:hAnsi="Aptos" w:eastAsia="Aptos" w:cs="Aptos"/>
          <w:noProof w:val="0"/>
          <w:sz w:val="24"/>
          <w:szCs w:val="24"/>
          <w:lang w:val="en-US"/>
        </w:rPr>
        <w:t>they were found and managed, Min. 3-4 sentences</w:t>
      </w:r>
    </w:p>
    <w:p w:rsidR="5D759F11" w:rsidP="5D759F11" w:rsidRDefault="5D759F11" w14:paraId="52D5A889" w14:textId="7C330A9F">
      <w:pPr>
        <w:pStyle w:val="ListParagraph"/>
        <w:numPr>
          <w:ilvl w:val="1"/>
          <w:numId w:val="3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7D7CDDE" w:rsidR="248C763A">
        <w:rPr>
          <w:rFonts w:ascii="Aptos" w:hAnsi="Aptos" w:eastAsia="Aptos" w:cs="Aptos"/>
          <w:noProof w:val="0"/>
          <w:sz w:val="24"/>
          <w:szCs w:val="24"/>
          <w:lang w:val="en-US"/>
        </w:rPr>
        <w:t>The dataset was generated t</w:t>
      </w:r>
      <w:r w:rsidRPr="67D7CDDE" w:rsidR="42F795B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o </w:t>
      </w:r>
      <w:r w:rsidRPr="67D7CDDE" w:rsidR="03C57BEF">
        <w:rPr>
          <w:rFonts w:ascii="Aptos" w:hAnsi="Aptos" w:eastAsia="Aptos" w:cs="Aptos"/>
          <w:noProof w:val="0"/>
          <w:sz w:val="24"/>
          <w:szCs w:val="24"/>
          <w:lang w:val="en-US"/>
        </w:rPr>
        <w:t>find statistical data about</w:t>
      </w:r>
      <w:r w:rsidRPr="67D7CDDE" w:rsidR="42F795B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bike trails around Idaho. </w:t>
      </w:r>
      <w:r w:rsidRPr="67D7CDDE" w:rsidR="35B7BB4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Our motivation stemmed from a desire to </w:t>
      </w:r>
      <w:r w:rsidRPr="67D7CDDE" w:rsidR="35B7BB42">
        <w:rPr>
          <w:rFonts w:ascii="Aptos" w:hAnsi="Aptos" w:eastAsia="Aptos" w:cs="Aptos"/>
          <w:noProof w:val="0"/>
          <w:sz w:val="24"/>
          <w:szCs w:val="24"/>
          <w:lang w:val="en-US"/>
        </w:rPr>
        <w:t>identify</w:t>
      </w:r>
      <w:r w:rsidRPr="67D7CDDE" w:rsidR="35B7BB4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the best bike trails in Idaho and gain valuable insights to address our</w:t>
      </w:r>
      <w:r w:rsidRPr="67D7CDDE" w:rsidR="5FE9D22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research</w:t>
      </w:r>
      <w:r w:rsidRPr="67D7CDDE" w:rsidR="35B7BB4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hypotheses. We selected this dataset for s</w:t>
      </w:r>
      <w:r w:rsidRPr="67D7CDDE" w:rsidR="3E23E882">
        <w:rPr>
          <w:rFonts w:ascii="Aptos" w:hAnsi="Aptos" w:eastAsia="Aptos" w:cs="Aptos"/>
          <w:noProof w:val="0"/>
          <w:sz w:val="24"/>
          <w:szCs w:val="24"/>
          <w:lang w:val="en-US"/>
        </w:rPr>
        <w:t>everal reasons: the rich data content, diverse sourcing, and easy availability and accessibility</w:t>
      </w:r>
      <w:r w:rsidRPr="67D7CDDE" w:rsidR="3E23E88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</w:t>
      </w:r>
      <w:r w:rsidRPr="67D7CDDE" w:rsidR="3197C58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67D7CDDE" w:rsidR="76A79B37">
        <w:rPr>
          <w:rFonts w:ascii="Aptos" w:hAnsi="Aptos" w:eastAsia="Aptos" w:cs="Aptos"/>
          <w:noProof w:val="0"/>
          <w:sz w:val="24"/>
          <w:szCs w:val="24"/>
          <w:lang w:val="en-US"/>
        </w:rPr>
        <w:t>The dataset was obtained by using Strava’s API</w:t>
      </w:r>
      <w:r w:rsidRPr="67D7CDDE" w:rsidR="065DBE1C">
        <w:rPr>
          <w:rFonts w:ascii="Aptos" w:hAnsi="Aptos" w:eastAsia="Aptos" w:cs="Aptos"/>
          <w:noProof w:val="0"/>
          <w:sz w:val="24"/>
          <w:szCs w:val="24"/>
          <w:lang w:val="en-US"/>
        </w:rPr>
        <w:t>; data was</w:t>
      </w:r>
      <w:r w:rsidRPr="67D7CDDE" w:rsidR="4ACE806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67D7CDDE" w:rsidR="4ACE806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extracted and organized based on our research goals. </w:t>
      </w:r>
      <w:r w:rsidRPr="67D7CDDE" w:rsidR="0442C48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Due to the dataset being </w:t>
      </w:r>
      <w:r w:rsidRPr="67D7CDDE" w:rsidR="0442C489">
        <w:rPr>
          <w:rFonts w:ascii="Aptos" w:hAnsi="Aptos" w:eastAsia="Aptos" w:cs="Aptos"/>
          <w:noProof w:val="0"/>
          <w:sz w:val="24"/>
          <w:szCs w:val="24"/>
          <w:lang w:val="en-US"/>
        </w:rPr>
        <w:t>relatively clean</w:t>
      </w:r>
      <w:r w:rsidRPr="67D7CDDE" w:rsidR="0442C48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we did not have to </w:t>
      </w:r>
      <w:r w:rsidRPr="67D7CDDE" w:rsidR="71B56681">
        <w:rPr>
          <w:rFonts w:ascii="Aptos" w:hAnsi="Aptos" w:eastAsia="Aptos" w:cs="Aptos"/>
          <w:noProof w:val="0"/>
          <w:sz w:val="24"/>
          <w:szCs w:val="24"/>
          <w:lang w:val="en-US"/>
        </w:rPr>
        <w:t>spend</w:t>
      </w:r>
      <w:r w:rsidRPr="67D7CDDE" w:rsidR="4AC5685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67D7CDDE" w:rsidR="53F3EA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significant </w:t>
      </w:r>
      <w:r w:rsidRPr="67D7CDDE" w:rsidR="3B9654B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amounts of </w:t>
      </w:r>
      <w:r w:rsidRPr="67D7CDDE" w:rsidR="71B5668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time </w:t>
      </w:r>
      <w:r w:rsidRPr="67D7CDDE" w:rsidR="0442C489">
        <w:rPr>
          <w:rFonts w:ascii="Aptos" w:hAnsi="Aptos" w:eastAsia="Aptos" w:cs="Aptos"/>
          <w:noProof w:val="0"/>
          <w:sz w:val="24"/>
          <w:szCs w:val="24"/>
          <w:lang w:val="en-US"/>
        </w:rPr>
        <w:t>removing</w:t>
      </w:r>
      <w:r w:rsidRPr="67D7CDDE" w:rsidR="3E7FBB6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and altering</w:t>
      </w:r>
      <w:r w:rsidRPr="67D7CDDE" w:rsidR="21A22A8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columns</w:t>
      </w:r>
      <w:r w:rsidRPr="67D7CDDE" w:rsidR="0442C489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42F2920D" w:rsidP="5D759F11" w:rsidRDefault="42F2920D" w14:paraId="5F6D6FA0" w14:textId="32F0A0F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 w:firstLine="720"/>
        <w:jc w:val="left"/>
        <w:rPr>
          <w:noProof w:val="0"/>
          <w:lang w:val="en-US"/>
        </w:rPr>
      </w:pPr>
      <w:r w:rsidRPr="67D7CDDE" w:rsidR="5E7483AD">
        <w:rPr>
          <w:noProof w:val="0"/>
          <w:lang w:val="en-US"/>
        </w:rPr>
        <w:t xml:space="preserve">B. </w:t>
      </w:r>
      <w:r w:rsidRPr="67D7CDDE" w:rsidR="371B1198">
        <w:rPr>
          <w:noProof w:val="0"/>
          <w:lang w:val="en-US"/>
        </w:rPr>
        <w:t xml:space="preserve">Document and discuss the data formats and any metadata standards/ </w:t>
      </w:r>
      <w:r>
        <w:tab/>
      </w:r>
      <w:r>
        <w:tab/>
      </w:r>
      <w:r>
        <w:tab/>
      </w:r>
      <w:r w:rsidRPr="67D7CDDE" w:rsidR="371B1198">
        <w:rPr>
          <w:noProof w:val="0"/>
          <w:lang w:val="en-US"/>
        </w:rPr>
        <w:t xml:space="preserve">conventions in use, and the method(s) of discovery and access and how they </w:t>
      </w:r>
      <w:r w:rsidRPr="67D7CDDE" w:rsidR="371B1198">
        <w:rPr>
          <w:noProof w:val="0"/>
          <w:lang w:val="en-US"/>
        </w:rPr>
        <w:t xml:space="preserve">helped </w:t>
      </w:r>
      <w:r>
        <w:tab/>
      </w:r>
      <w:r w:rsidRPr="67D7CDDE" w:rsidR="087D0F3E">
        <w:rPr>
          <w:noProof w:val="0"/>
          <w:lang w:val="en-US"/>
        </w:rPr>
        <w:t xml:space="preserve">  </w:t>
      </w:r>
      <w:r w:rsidRPr="67D7CDDE" w:rsidR="371B1198">
        <w:rPr>
          <w:noProof w:val="0"/>
          <w:lang w:val="en-US"/>
        </w:rPr>
        <w:t>or hindered the process, Min. 3-4 sentences</w:t>
      </w:r>
    </w:p>
    <w:p w:rsidR="73BB5CB2" w:rsidP="5D759F11" w:rsidRDefault="73BB5CB2" w14:paraId="202B255E" w14:textId="44D64297">
      <w:pPr>
        <w:pStyle w:val="ListParagraph"/>
        <w:numPr>
          <w:ilvl w:val="0"/>
          <w:numId w:val="8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noProof w:val="0"/>
          <w:lang w:val="en-US"/>
        </w:rPr>
      </w:pPr>
      <w:r w:rsidRPr="67D7CDDE" w:rsidR="742C95D6">
        <w:rPr>
          <w:noProof w:val="0"/>
          <w:lang w:val="en-US"/>
        </w:rPr>
        <w:t xml:space="preserve">Originally, the dataset </w:t>
      </w:r>
      <w:r w:rsidRPr="67D7CDDE" w:rsidR="30FD276D">
        <w:rPr>
          <w:noProof w:val="0"/>
          <w:lang w:val="en-US"/>
        </w:rPr>
        <w:t xml:space="preserve">was </w:t>
      </w:r>
      <w:r w:rsidRPr="67D7CDDE" w:rsidR="0F12A019">
        <w:rPr>
          <w:noProof w:val="0"/>
          <w:lang w:val="en-US"/>
        </w:rPr>
        <w:t>downloaded from a Strava database in</w:t>
      </w:r>
      <w:r w:rsidRPr="67D7CDDE" w:rsidR="742C95D6">
        <w:rPr>
          <w:noProof w:val="0"/>
          <w:lang w:val="en-US"/>
        </w:rPr>
        <w:t xml:space="preserve"> JSON format</w:t>
      </w:r>
      <w:r w:rsidRPr="67D7CDDE" w:rsidR="2B196A89">
        <w:rPr>
          <w:noProof w:val="0"/>
          <w:lang w:val="en-US"/>
        </w:rPr>
        <w:t>.</w:t>
      </w:r>
      <w:r w:rsidRPr="67D7CDDE" w:rsidR="742C95D6">
        <w:rPr>
          <w:noProof w:val="0"/>
          <w:lang w:val="en-US"/>
        </w:rPr>
        <w:t xml:space="preserve"> </w:t>
      </w:r>
      <w:r w:rsidRPr="67D7CDDE" w:rsidR="638AE512">
        <w:rPr>
          <w:noProof w:val="0"/>
          <w:lang w:val="en-US"/>
        </w:rPr>
        <w:t>W</w:t>
      </w:r>
      <w:r w:rsidRPr="67D7CDDE" w:rsidR="742C95D6">
        <w:rPr>
          <w:noProof w:val="0"/>
          <w:lang w:val="en-US"/>
        </w:rPr>
        <w:t xml:space="preserve">e chose to convert </w:t>
      </w:r>
      <w:r w:rsidRPr="67D7CDDE" w:rsidR="604C4C43">
        <w:rPr>
          <w:noProof w:val="0"/>
          <w:lang w:val="en-US"/>
        </w:rPr>
        <w:t xml:space="preserve">it into a CSV, as </w:t>
      </w:r>
      <w:r w:rsidRPr="67D7CDDE" w:rsidR="7D59AF49">
        <w:rPr>
          <w:noProof w:val="0"/>
          <w:lang w:val="en-US"/>
        </w:rPr>
        <w:t xml:space="preserve">this better </w:t>
      </w:r>
      <w:r w:rsidRPr="67D7CDDE" w:rsidR="17AA75EF">
        <w:rPr>
          <w:noProof w:val="0"/>
          <w:lang w:val="en-US"/>
        </w:rPr>
        <w:t>suited</w:t>
      </w:r>
      <w:r w:rsidRPr="67D7CDDE" w:rsidR="604C4C43">
        <w:rPr>
          <w:noProof w:val="0"/>
          <w:lang w:val="en-US"/>
        </w:rPr>
        <w:t xml:space="preserve"> our group</w:t>
      </w:r>
      <w:r w:rsidRPr="67D7CDDE" w:rsidR="1544E8BC">
        <w:rPr>
          <w:noProof w:val="0"/>
          <w:lang w:val="en-US"/>
        </w:rPr>
        <w:t>’s needs</w:t>
      </w:r>
      <w:r w:rsidRPr="67D7CDDE" w:rsidR="604C4C43">
        <w:rPr>
          <w:noProof w:val="0"/>
          <w:lang w:val="en-US"/>
        </w:rPr>
        <w:t xml:space="preserve"> and analysis methods</w:t>
      </w:r>
      <w:r w:rsidRPr="67D7CDDE" w:rsidR="604C4C43">
        <w:rPr>
          <w:noProof w:val="0"/>
          <w:lang w:val="en-US"/>
        </w:rPr>
        <w:t xml:space="preserve">. </w:t>
      </w:r>
      <w:r w:rsidRPr="67D7CDDE" w:rsidR="46CC8FBC">
        <w:rPr>
          <w:noProof w:val="0"/>
          <w:lang w:val="en-US"/>
        </w:rPr>
        <w:t>Since</w:t>
      </w:r>
      <w:r w:rsidRPr="67D7CDDE" w:rsidR="298CFB5C">
        <w:rPr>
          <w:noProof w:val="0"/>
          <w:lang w:val="en-US"/>
        </w:rPr>
        <w:t xml:space="preserve"> the data </w:t>
      </w:r>
      <w:r w:rsidRPr="67D7CDDE" w:rsidR="69F7A66E">
        <w:rPr>
          <w:noProof w:val="0"/>
          <w:lang w:val="en-US"/>
        </w:rPr>
        <w:t>was</w:t>
      </w:r>
      <w:r w:rsidRPr="67D7CDDE" w:rsidR="298CFB5C">
        <w:rPr>
          <w:noProof w:val="0"/>
          <w:lang w:val="en-US"/>
        </w:rPr>
        <w:t xml:space="preserve"> extracted from an API, there was no metadata </w:t>
      </w:r>
      <w:r w:rsidRPr="67D7CDDE" w:rsidR="48DDE114">
        <w:rPr>
          <w:noProof w:val="0"/>
          <w:lang w:val="en-US"/>
        </w:rPr>
        <w:t>included</w:t>
      </w:r>
      <w:r w:rsidRPr="67D7CDDE" w:rsidR="127BE8D5">
        <w:rPr>
          <w:noProof w:val="0"/>
          <w:lang w:val="en-US"/>
        </w:rPr>
        <w:t xml:space="preserve">. To </w:t>
      </w:r>
      <w:r w:rsidRPr="67D7CDDE" w:rsidR="2A9B51B2">
        <w:rPr>
          <w:noProof w:val="0"/>
          <w:lang w:val="en-US"/>
        </w:rPr>
        <w:t>remedy</w:t>
      </w:r>
      <w:r w:rsidRPr="67D7CDDE" w:rsidR="127BE8D5">
        <w:rPr>
          <w:noProof w:val="0"/>
          <w:lang w:val="en-US"/>
        </w:rPr>
        <w:t xml:space="preserve"> this </w:t>
      </w:r>
      <w:r w:rsidRPr="67D7CDDE" w:rsidR="0595111F">
        <w:rPr>
          <w:noProof w:val="0"/>
          <w:lang w:val="en-US"/>
        </w:rPr>
        <w:t>issue,</w:t>
      </w:r>
      <w:r w:rsidRPr="67D7CDDE" w:rsidR="127BE8D5">
        <w:rPr>
          <w:noProof w:val="0"/>
          <w:lang w:val="en-US"/>
        </w:rPr>
        <w:t xml:space="preserve"> we used Dublin Core Meta</w:t>
      </w:r>
      <w:r w:rsidRPr="67D7CDDE" w:rsidR="04C4246B">
        <w:rPr>
          <w:noProof w:val="0"/>
          <w:lang w:val="en-US"/>
        </w:rPr>
        <w:t>data</w:t>
      </w:r>
      <w:r w:rsidRPr="67D7CDDE" w:rsidR="0AF7BD8F">
        <w:rPr>
          <w:noProof w:val="0"/>
          <w:lang w:val="en-US"/>
        </w:rPr>
        <w:t xml:space="preserve"> </w:t>
      </w:r>
      <w:r w:rsidRPr="67D7CDDE" w:rsidR="78938506">
        <w:rPr>
          <w:noProof w:val="0"/>
          <w:lang w:val="en-US"/>
        </w:rPr>
        <w:t xml:space="preserve">Standards </w:t>
      </w:r>
      <w:r w:rsidRPr="67D7CDDE" w:rsidR="0AF7BD8F">
        <w:rPr>
          <w:noProof w:val="0"/>
          <w:lang w:val="en-US"/>
        </w:rPr>
        <w:t>to create a functional framework for our dataset.</w:t>
      </w:r>
      <w:r w:rsidRPr="67D7CDDE" w:rsidR="04C4246B">
        <w:rPr>
          <w:noProof w:val="0"/>
          <w:lang w:val="en-US"/>
        </w:rPr>
        <w:t xml:space="preserve"> This aided in keeping the dataset and metadata more organized. </w:t>
      </w:r>
      <w:r w:rsidRPr="67D7CDDE" w:rsidR="2C6046DD">
        <w:rPr>
          <w:noProof w:val="0"/>
          <w:lang w:val="en-US"/>
        </w:rPr>
        <w:t>However</w:t>
      </w:r>
      <w:r w:rsidRPr="67D7CDDE" w:rsidR="1943F008">
        <w:rPr>
          <w:noProof w:val="0"/>
          <w:lang w:val="en-US"/>
        </w:rPr>
        <w:t xml:space="preserve">, </w:t>
      </w:r>
      <w:r w:rsidRPr="67D7CDDE" w:rsidR="63ED05FA">
        <w:rPr>
          <w:noProof w:val="0"/>
          <w:lang w:val="en-US"/>
        </w:rPr>
        <w:t>it hindered</w:t>
      </w:r>
      <w:r w:rsidRPr="67D7CDDE" w:rsidR="2C6046DD">
        <w:rPr>
          <w:noProof w:val="0"/>
          <w:lang w:val="en-US"/>
        </w:rPr>
        <w:t xml:space="preserve"> the process as </w:t>
      </w:r>
      <w:r w:rsidRPr="67D7CDDE" w:rsidR="29359CC5">
        <w:rPr>
          <w:noProof w:val="0"/>
          <w:lang w:val="en-US"/>
        </w:rPr>
        <w:t xml:space="preserve">it posed </w:t>
      </w:r>
      <w:r w:rsidRPr="67D7CDDE" w:rsidR="2C62E16A">
        <w:rPr>
          <w:noProof w:val="0"/>
          <w:lang w:val="en-US"/>
        </w:rPr>
        <w:t xml:space="preserve">the </w:t>
      </w:r>
      <w:r w:rsidRPr="67D7CDDE" w:rsidR="05AE37BC">
        <w:rPr>
          <w:noProof w:val="0"/>
          <w:lang w:val="en-US"/>
        </w:rPr>
        <w:t xml:space="preserve">additional </w:t>
      </w:r>
      <w:r w:rsidRPr="67D7CDDE" w:rsidR="2C62E16A">
        <w:rPr>
          <w:noProof w:val="0"/>
          <w:lang w:val="en-US"/>
        </w:rPr>
        <w:t>challenge of</w:t>
      </w:r>
      <w:r w:rsidRPr="67D7CDDE" w:rsidR="29359CC5">
        <w:rPr>
          <w:noProof w:val="0"/>
          <w:lang w:val="en-US"/>
        </w:rPr>
        <w:t xml:space="preserve"> having to create and manage</w:t>
      </w:r>
      <w:r w:rsidRPr="67D7CDDE" w:rsidR="6F255BF9">
        <w:rPr>
          <w:noProof w:val="0"/>
          <w:lang w:val="en-US"/>
        </w:rPr>
        <w:t xml:space="preserve"> the</w:t>
      </w:r>
      <w:r w:rsidRPr="67D7CDDE" w:rsidR="29359CC5">
        <w:rPr>
          <w:noProof w:val="0"/>
          <w:lang w:val="en-US"/>
        </w:rPr>
        <w:t xml:space="preserve"> m</w:t>
      </w:r>
      <w:r w:rsidRPr="67D7CDDE" w:rsidR="09D5BE51">
        <w:rPr>
          <w:noProof w:val="0"/>
          <w:lang w:val="en-US"/>
        </w:rPr>
        <w:t>etadata. Disc</w:t>
      </w:r>
      <w:r w:rsidRPr="67D7CDDE" w:rsidR="588A2501">
        <w:rPr>
          <w:noProof w:val="0"/>
          <w:lang w:val="en-US"/>
        </w:rPr>
        <w:t xml:space="preserve">overy and access were </w:t>
      </w:r>
      <w:r w:rsidRPr="67D7CDDE" w:rsidR="588A2501">
        <w:rPr>
          <w:noProof w:val="0"/>
          <w:lang w:val="en-US"/>
        </w:rPr>
        <w:t>facilitated</w:t>
      </w:r>
      <w:r w:rsidRPr="67D7CDDE" w:rsidR="588A2501">
        <w:rPr>
          <w:noProof w:val="0"/>
          <w:lang w:val="en-US"/>
        </w:rPr>
        <w:t xml:space="preserve"> </w:t>
      </w:r>
      <w:r w:rsidRPr="67D7CDDE" w:rsidR="3D1ACE7A">
        <w:rPr>
          <w:noProof w:val="0"/>
          <w:lang w:val="en-US"/>
        </w:rPr>
        <w:t xml:space="preserve">by </w:t>
      </w:r>
      <w:r w:rsidRPr="67D7CDDE" w:rsidR="588A2501">
        <w:rPr>
          <w:noProof w:val="0"/>
          <w:lang w:val="en-US"/>
        </w:rPr>
        <w:t xml:space="preserve">Strava’s </w:t>
      </w:r>
      <w:r w:rsidRPr="67D7CDDE" w:rsidR="58740B4C">
        <w:rPr>
          <w:noProof w:val="0"/>
          <w:lang w:val="en-US"/>
        </w:rPr>
        <w:t>API, which</w:t>
      </w:r>
      <w:r w:rsidRPr="67D7CDDE" w:rsidR="588A2501">
        <w:rPr>
          <w:noProof w:val="0"/>
          <w:lang w:val="en-US"/>
        </w:rPr>
        <w:t xml:space="preserve"> </w:t>
      </w:r>
      <w:r w:rsidRPr="67D7CDDE" w:rsidR="769102C0">
        <w:rPr>
          <w:noProof w:val="0"/>
          <w:lang w:val="en-US"/>
        </w:rPr>
        <w:t>made the data collection process significantly more involved than downloading a CSV data file</w:t>
      </w:r>
      <w:r w:rsidRPr="67D7CDDE" w:rsidR="31A1F055">
        <w:rPr>
          <w:noProof w:val="0"/>
          <w:lang w:val="en-US"/>
        </w:rPr>
        <w:t>.</w:t>
      </w:r>
      <w:r w:rsidRPr="67D7CDDE" w:rsidR="182F6C1A">
        <w:rPr>
          <w:noProof w:val="0"/>
          <w:lang w:val="en-US"/>
        </w:rPr>
        <w:t xml:space="preserve"> This process require</w:t>
      </w:r>
      <w:r w:rsidRPr="67D7CDDE" w:rsidR="506DBAE7">
        <w:rPr>
          <w:noProof w:val="0"/>
          <w:lang w:val="en-US"/>
        </w:rPr>
        <w:t>d that the group</w:t>
      </w:r>
      <w:r w:rsidRPr="67D7CDDE" w:rsidR="31A1F055">
        <w:rPr>
          <w:noProof w:val="0"/>
          <w:lang w:val="en-US"/>
        </w:rPr>
        <w:t xml:space="preserve"> </w:t>
      </w:r>
      <w:r w:rsidRPr="67D7CDDE" w:rsidR="76E7D25B">
        <w:rPr>
          <w:noProof w:val="0"/>
          <w:lang w:val="en-US"/>
        </w:rPr>
        <w:t>pay</w:t>
      </w:r>
      <w:r w:rsidRPr="67D7CDDE" w:rsidR="31A1F055">
        <w:rPr>
          <w:noProof w:val="0"/>
          <w:lang w:val="en-US"/>
        </w:rPr>
        <w:t xml:space="preserve"> careful attention to the data integr</w:t>
      </w:r>
      <w:r w:rsidRPr="67D7CDDE" w:rsidR="1761B656">
        <w:rPr>
          <w:noProof w:val="0"/>
          <w:lang w:val="en-US"/>
        </w:rPr>
        <w:t>ity and formatting during conversion</w:t>
      </w:r>
      <w:r w:rsidRPr="67D7CDDE" w:rsidR="2D86F9A7">
        <w:rPr>
          <w:noProof w:val="0"/>
          <w:lang w:val="en-US"/>
        </w:rPr>
        <w:t>s</w:t>
      </w:r>
      <w:r w:rsidRPr="67D7CDDE" w:rsidR="1761B656">
        <w:rPr>
          <w:noProof w:val="0"/>
          <w:lang w:val="en-US"/>
        </w:rPr>
        <w:t xml:space="preserve"> from JSON</w:t>
      </w:r>
      <w:r w:rsidRPr="67D7CDDE" w:rsidR="6EFBA911">
        <w:rPr>
          <w:noProof w:val="0"/>
          <w:lang w:val="en-US"/>
        </w:rPr>
        <w:t xml:space="preserve"> format</w:t>
      </w:r>
      <w:r w:rsidRPr="67D7CDDE" w:rsidR="1761B656">
        <w:rPr>
          <w:noProof w:val="0"/>
          <w:lang w:val="en-US"/>
        </w:rPr>
        <w:t xml:space="preserve"> to CSV format. </w:t>
      </w:r>
    </w:p>
    <w:p w:rsidR="73BB5CB2" w:rsidP="5D759F11" w:rsidRDefault="73BB5CB2" w14:paraId="762EF0F9" w14:textId="4FC3A39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Pr="5D759F11" w:rsidR="73BB5CB2">
        <w:rPr>
          <w:rFonts w:ascii="Aptos" w:hAnsi="Aptos" w:eastAsia="Aptos" w:cs="Aptos"/>
          <w:noProof w:val="0"/>
          <w:sz w:val="24"/>
          <w:szCs w:val="24"/>
          <w:lang w:val="en-US"/>
        </w:rPr>
        <w:t>2. Data Analysis (12%)</w:t>
      </w:r>
    </w:p>
    <w:p w:rsidR="73BB5CB2" w:rsidP="5D759F11" w:rsidRDefault="73BB5CB2" w14:paraId="05439398" w14:textId="4A5C3321">
      <w:pPr>
        <w:pStyle w:val="Normal"/>
        <w:bidi w:val="0"/>
        <w:spacing w:before="0" w:beforeAutospacing="off" w:after="160" w:afterAutospacing="off" w:line="279" w:lineRule="auto"/>
        <w:ind w:left="0" w:right="0" w:firstLine="720"/>
        <w:jc w:val="left"/>
      </w:pPr>
      <w:r w:rsidRPr="5D759F11" w:rsidR="73BB5CB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A. Develop and state two </w:t>
      </w:r>
      <w:r w:rsidRPr="5D759F11" w:rsidR="73BB5CB2">
        <w:rPr>
          <w:rFonts w:ascii="Aptos" w:hAnsi="Aptos" w:eastAsia="Aptos" w:cs="Aptos"/>
          <w:noProof w:val="0"/>
          <w:sz w:val="24"/>
          <w:szCs w:val="24"/>
          <w:lang w:val="en-US"/>
        </w:rPr>
        <w:t>particular questions/hypotheses</w:t>
      </w:r>
      <w:r w:rsidRPr="5D759F11" w:rsidR="73BB5CB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related to the goal of the </w:t>
      </w:r>
      <w:r>
        <w:tab/>
      </w:r>
      <w:r w:rsidRPr="5D759F11" w:rsidR="73BB5CB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investigation and that can be answered using the datasets under consideration. </w:t>
      </w:r>
      <w:r>
        <w:tab/>
      </w:r>
      <w:r w:rsidRPr="5D759F11" w:rsidR="73BB5CB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Design an analysis study (preliminary, full and post) to answer these questions and </w:t>
      </w:r>
      <w:r>
        <w:tab/>
      </w:r>
      <w:r w:rsidRPr="5D759F11" w:rsidR="73BB5CB2">
        <w:rPr>
          <w:rFonts w:ascii="Aptos" w:hAnsi="Aptos" w:eastAsia="Aptos" w:cs="Aptos"/>
          <w:noProof w:val="0"/>
          <w:sz w:val="24"/>
          <w:szCs w:val="24"/>
          <w:lang w:val="en-US"/>
        </w:rPr>
        <w:t>document the analysis design, Min. 3-4 sentences (3%)</w:t>
      </w:r>
    </w:p>
    <w:p w:rsidR="73BB5CB2" w:rsidP="5D759F11" w:rsidRDefault="73BB5CB2" w14:paraId="69545AAA" w14:textId="71201CB4">
      <w:pPr>
        <w:pStyle w:val="ListParagraph"/>
        <w:numPr>
          <w:ilvl w:val="0"/>
          <w:numId w:val="10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7D7CDDE" w:rsidR="36C3B4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Is there a correlation between athletes’ star ratings of a trail and </w:t>
      </w:r>
      <w:r w:rsidRPr="67D7CDDE" w:rsidR="6D62C891">
        <w:rPr>
          <w:rFonts w:ascii="Aptos" w:hAnsi="Aptos" w:eastAsia="Aptos" w:cs="Aptos"/>
          <w:noProof w:val="0"/>
          <w:sz w:val="24"/>
          <w:szCs w:val="24"/>
          <w:lang w:val="en-US"/>
        </w:rPr>
        <w:t>factors</w:t>
      </w:r>
      <w:r w:rsidRPr="67D7CDDE" w:rsidR="36C3B4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such as distance, average grade, </w:t>
      </w:r>
      <w:r w:rsidRPr="67D7CDDE" w:rsidR="36C3B45F">
        <w:rPr>
          <w:rFonts w:ascii="Aptos" w:hAnsi="Aptos" w:eastAsia="Aptos" w:cs="Aptos"/>
          <w:noProof w:val="0"/>
          <w:sz w:val="24"/>
          <w:szCs w:val="24"/>
          <w:lang w:val="en-US"/>
        </w:rPr>
        <w:t>maximum</w:t>
      </w:r>
      <w:r w:rsidRPr="67D7CDDE" w:rsidR="36C3B4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grade, elevation changes, and effort counts?</w:t>
      </w:r>
    </w:p>
    <w:p w:rsidR="10C8B11A" w:rsidP="67D7CDDE" w:rsidRDefault="10C8B11A" w14:paraId="7E75D87F" w14:textId="5E18575A">
      <w:pPr>
        <w:pStyle w:val="ListParagraph"/>
        <w:numPr>
          <w:ilvl w:val="1"/>
          <w:numId w:val="10"/>
        </w:numPr>
        <w:suppressLineNumbers w:val="0"/>
        <w:bidi w:val="0"/>
        <w:spacing w:before="0" w:beforeAutospacing="off" w:after="160" w:afterAutospacing="off" w:line="279" w:lineRule="auto"/>
        <w:ind w:left="2160" w:right="0" w:hanging="360"/>
        <w:jc w:val="left"/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</w:pPr>
      <w:r w:rsidRPr="67D7CDDE" w:rsidR="10C8B11A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Pre-Analysis:</w:t>
      </w:r>
    </w:p>
    <w:p w:rsidR="10C8B11A" w:rsidP="67D7CDDE" w:rsidRDefault="10C8B11A" w14:paraId="5AD5F86A" w14:textId="11418B43">
      <w:pPr>
        <w:pStyle w:val="ListParagraph"/>
        <w:numPr>
          <w:ilvl w:val="2"/>
          <w:numId w:val="10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</w:pPr>
      <w:r w:rsidRPr="67D7CDDE" w:rsidR="10C8B11A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Data Exploration: Begin by exploring the dataset to understand the distribution and factors such as distance, average grade, </w:t>
      </w:r>
      <w:r w:rsidRPr="67D7CDDE" w:rsidR="10C8B11A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maximum</w:t>
      </w:r>
      <w:r w:rsidRPr="67D7CDDE" w:rsidR="10C8B11A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</w:t>
      </w:r>
      <w:r w:rsidRPr="67D7CDDE" w:rsidR="1C119C2A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grade, elevation changes, star counts</w:t>
      </w:r>
      <w:r w:rsidRPr="67D7CDDE" w:rsidR="27F31E7C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(how many athletes “like” a route)</w:t>
      </w:r>
      <w:r w:rsidRPr="67D7CDDE" w:rsidR="1C119C2A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, and athlete counts. </w:t>
      </w:r>
    </w:p>
    <w:p w:rsidR="1C119C2A" w:rsidP="67D7CDDE" w:rsidRDefault="1C119C2A" w14:paraId="459FC7BA" w14:textId="6F34FC62">
      <w:pPr>
        <w:pStyle w:val="ListParagraph"/>
        <w:numPr>
          <w:ilvl w:val="2"/>
          <w:numId w:val="10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</w:pPr>
      <w:r w:rsidRPr="67D7CDDE" w:rsidR="1C119C2A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Feature Engineering: Derive new features such as star rate (star count/ athlete count) and star present (binary: </w:t>
      </w:r>
      <w:r w:rsidRPr="67D7CDDE" w:rsidR="10EB621A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0</w:t>
      </w:r>
      <w:r w:rsidRPr="67D7CDDE" w:rsidR="1C119C2A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for no stars, 1 for a</w:t>
      </w:r>
      <w:r w:rsidRPr="67D7CDDE" w:rsidR="428C5271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t least 1 star) to </w:t>
      </w:r>
      <w:r w:rsidRPr="67D7CDDE" w:rsidR="428C5271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represent</w:t>
      </w:r>
      <w:r w:rsidRPr="67D7CDDE" w:rsidR="428C5271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athletes’ star ratings for trails</w:t>
      </w:r>
    </w:p>
    <w:p w:rsidR="10C8B11A" w:rsidP="67D7CDDE" w:rsidRDefault="10C8B11A" w14:paraId="5D346263" w14:textId="3C8C6122">
      <w:pPr>
        <w:pStyle w:val="ListParagraph"/>
        <w:numPr>
          <w:ilvl w:val="1"/>
          <w:numId w:val="10"/>
        </w:numPr>
        <w:suppressLineNumbers w:val="0"/>
        <w:bidi w:val="0"/>
        <w:spacing w:before="0" w:beforeAutospacing="off" w:after="160" w:afterAutospacing="off" w:line="279" w:lineRule="auto"/>
        <w:ind w:left="2160" w:right="0" w:hanging="360"/>
        <w:jc w:val="left"/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</w:pPr>
      <w:r w:rsidRPr="67D7CDDE" w:rsidR="10C8B11A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Full Analysis:</w:t>
      </w:r>
    </w:p>
    <w:p w:rsidR="51AF7383" w:rsidP="67D7CDDE" w:rsidRDefault="51AF7383" w14:paraId="06416612" w14:textId="020DFFA6">
      <w:pPr>
        <w:pStyle w:val="ListParagraph"/>
        <w:numPr>
          <w:ilvl w:val="2"/>
          <w:numId w:val="10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</w:pPr>
      <w:r w:rsidRPr="67D7CDDE" w:rsidR="51AF7383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Model Selection: Choose </w:t>
      </w:r>
      <w:r w:rsidRPr="67D7CDDE" w:rsidR="51AF7383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appropriate models</w:t>
      </w:r>
      <w:r w:rsidRPr="67D7CDDE" w:rsidR="51AF7383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for the binary classification problem, such as logistic regression, KNN, SVM,</w:t>
      </w:r>
      <w:r w:rsidRPr="67D7CDDE" w:rsidR="5E029F8F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</w:t>
      </w:r>
      <w:r w:rsidRPr="67D7CDDE" w:rsidR="51AF7383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binary</w:t>
      </w:r>
      <w:r w:rsidRPr="67D7CDDE" w:rsidR="1E0D072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neural</w:t>
      </w:r>
      <w:r w:rsidRPr="67D7CDDE" w:rsidR="51AF7383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network classifier</w:t>
      </w:r>
      <w:r w:rsidRPr="67D7CDDE" w:rsidR="502E07F7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,</w:t>
      </w:r>
      <w:r w:rsidRPr="67D7CDDE" w:rsidR="282B33A7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decision tree classifier</w:t>
      </w:r>
      <w:r w:rsidRPr="67D7CDDE" w:rsidR="4E88ED66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, or random forest</w:t>
      </w:r>
      <w:r w:rsidRPr="67D7CDDE" w:rsidR="502E07F7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to </w:t>
      </w:r>
      <w:r w:rsidRPr="67D7CDDE" w:rsidR="502E07F7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anal</w:t>
      </w:r>
      <w:r w:rsidRPr="67D7CDDE" w:rsidR="4CCE7D4F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y</w:t>
      </w:r>
      <w:r w:rsidRPr="67D7CDDE" w:rsidR="502E07F7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ze</w:t>
      </w:r>
      <w:r w:rsidRPr="67D7CDDE" w:rsidR="502E07F7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the correlation between star rating and trail factors</w:t>
      </w:r>
      <w:r w:rsidRPr="67D7CDDE" w:rsidR="0731E01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.</w:t>
      </w:r>
    </w:p>
    <w:p w:rsidR="502E07F7" w:rsidP="67D7CDDE" w:rsidRDefault="502E07F7" w14:paraId="1F93C5C2" w14:textId="7F0A4154">
      <w:pPr>
        <w:pStyle w:val="ListParagraph"/>
        <w:numPr>
          <w:ilvl w:val="2"/>
          <w:numId w:val="10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</w:pPr>
      <w:r w:rsidRPr="67D7CDDE" w:rsidR="502E07F7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Data Splitting: Split the dataset into training and testing sets for model training and evaluation.</w:t>
      </w:r>
    </w:p>
    <w:p w:rsidR="502E07F7" w:rsidP="67D7CDDE" w:rsidRDefault="502E07F7" w14:paraId="2CBC15C2" w14:textId="7A37F262">
      <w:pPr>
        <w:pStyle w:val="ListParagraph"/>
        <w:numPr>
          <w:ilvl w:val="2"/>
          <w:numId w:val="10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</w:pPr>
      <w:r w:rsidRPr="67D7CDDE" w:rsidR="502E07F7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Model Training and Evaluation: Train the selected modeling using the training data and evaluate </w:t>
      </w:r>
      <w:r w:rsidRPr="67D7CDDE" w:rsidR="45C86E13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its </w:t>
      </w:r>
      <w:r w:rsidRPr="67D7CDDE" w:rsidR="6DA47169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performance</w:t>
      </w:r>
      <w:r w:rsidRPr="67D7CDDE" w:rsidR="502E07F7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using </w:t>
      </w:r>
      <w:r w:rsidRPr="67D7CDDE" w:rsidR="4062E57B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the </w:t>
      </w:r>
      <w:r w:rsidRPr="67D7CDDE" w:rsidR="502E07F7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metrics accuracy, precision, recall</w:t>
      </w:r>
      <w:r w:rsidRPr="67D7CDDE" w:rsidR="55BB5CC1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, and f1-score</w:t>
      </w:r>
      <w:r w:rsidRPr="67D7CDDE" w:rsidR="502E07F7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.</w:t>
      </w:r>
    </w:p>
    <w:p w:rsidR="2464C7CB" w:rsidP="67D7CDDE" w:rsidRDefault="2464C7CB" w14:paraId="05F0F9D4" w14:textId="67BEE900">
      <w:pPr>
        <w:pStyle w:val="ListParagraph"/>
        <w:numPr>
          <w:ilvl w:val="2"/>
          <w:numId w:val="10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</w:pPr>
      <w:r w:rsidRPr="67D7CDDE" w:rsidR="2464C7CB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Correlation Analysis: Analyze the correlation between athletes’ </w:t>
      </w:r>
      <w:r w:rsidRPr="67D7CDDE" w:rsidR="2464C7CB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stars</w:t>
      </w:r>
      <w:r w:rsidRPr="67D7CDDE" w:rsidR="2464C7CB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and trail factors using statistical methods.</w:t>
      </w:r>
    </w:p>
    <w:p w:rsidR="51AF7383" w:rsidP="67D7CDDE" w:rsidRDefault="51AF7383" w14:paraId="13232076" w14:textId="6385D611">
      <w:pPr>
        <w:pStyle w:val="ListParagraph"/>
        <w:numPr>
          <w:ilvl w:val="1"/>
          <w:numId w:val="10"/>
        </w:numPr>
        <w:suppressLineNumbers w:val="0"/>
        <w:bidi w:val="0"/>
        <w:spacing w:before="0" w:beforeAutospacing="off" w:after="160" w:afterAutospacing="off" w:line="279" w:lineRule="auto"/>
        <w:ind w:left="2160" w:right="0" w:hanging="360"/>
        <w:jc w:val="left"/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</w:pPr>
      <w:r w:rsidRPr="67D7CDDE" w:rsidR="51AF7383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Post-Analysis:</w:t>
      </w:r>
    </w:p>
    <w:p w:rsidR="442C5085" w:rsidP="67D7CDDE" w:rsidRDefault="442C5085" w14:paraId="2D5072E5" w14:textId="09A569CE">
      <w:pPr>
        <w:pStyle w:val="ListParagraph"/>
        <w:numPr>
          <w:ilvl w:val="2"/>
          <w:numId w:val="10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</w:pPr>
      <w:r w:rsidRPr="67D7CDDE" w:rsidR="442C508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Model Validations: We </w:t>
      </w:r>
      <w:r w:rsidRPr="67D7CDDE" w:rsidR="442C508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vali</w:t>
      </w:r>
      <w:r w:rsidRPr="67D7CDDE" w:rsidR="2D14FE28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dated</w:t>
      </w:r>
      <w:r w:rsidRPr="67D7CDDE" w:rsidR="2D14FE28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the trained models by </w:t>
      </w:r>
      <w:r w:rsidRPr="67D7CDDE" w:rsidR="2D14FE28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utilizing</w:t>
      </w:r>
      <w:r w:rsidRPr="67D7CDDE" w:rsidR="2D14FE28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the testing dataset to ensure their generalization and reliability in predicting star ratings based on </w:t>
      </w:r>
      <w:r w:rsidRPr="67D7CDDE" w:rsidR="7E37C029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trail</w:t>
      </w:r>
      <w:r w:rsidRPr="67D7CDDE" w:rsidR="2D14FE28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factors. This involved assessing </w:t>
      </w:r>
      <w:r w:rsidRPr="67D7CDDE" w:rsidR="790FDA5D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the models’ performance metrics.</w:t>
      </w:r>
    </w:p>
    <w:p w:rsidR="790FDA5D" w:rsidP="67D7CDDE" w:rsidRDefault="790FDA5D" w14:paraId="18BD1067" w14:textId="40E6E4F9">
      <w:pPr>
        <w:pStyle w:val="ListParagraph"/>
        <w:numPr>
          <w:ilvl w:val="2"/>
          <w:numId w:val="10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</w:pPr>
      <w:r w:rsidRPr="67D7CDDE" w:rsidR="790FDA5D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Insights and Recommendations: The key insight</w:t>
      </w:r>
      <w:r w:rsidRPr="67D7CDDE" w:rsidR="5F089530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s on the connections between star trails and factors are intriguing, as they </w:t>
      </w:r>
      <w:r w:rsidRPr="67D7CDDE" w:rsidR="2AA156E0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reveal</w:t>
      </w:r>
      <w:r w:rsidRPr="67D7CDDE" w:rsidR="5F089530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that factors such as </w:t>
      </w:r>
      <w:r w:rsidRPr="67D7CDDE" w:rsidR="08C4B57F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effort count, athlete </w:t>
      </w:r>
      <w:r w:rsidRPr="67D7CDDE" w:rsidR="08C4B57F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count</w:t>
      </w:r>
      <w:r w:rsidRPr="67D7CDDE" w:rsidR="08C4B57F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and elevation height </w:t>
      </w:r>
      <w:r w:rsidRPr="67D7CDDE" w:rsidR="101AB53C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y</w:t>
      </w:r>
      <w:r w:rsidRPr="67D7CDDE" w:rsidR="1C8C7301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ield</w:t>
      </w:r>
      <w:r w:rsidRPr="67D7CDDE" w:rsidR="08C4B57F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significant </w:t>
      </w:r>
      <w:r w:rsidRPr="67D7CDDE" w:rsidR="149FB4D4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influence in predicting the presence of stars</w:t>
      </w:r>
      <w:r w:rsidRPr="67D7CDDE" w:rsidR="149FB4D4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. </w:t>
      </w:r>
      <w:r w:rsidRPr="67D7CDDE" w:rsidR="67C0226D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</w:t>
      </w:r>
      <w:r w:rsidRPr="67D7CDDE" w:rsidR="67C0226D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Future studies can use this insight to predict </w:t>
      </w:r>
      <w:r w:rsidRPr="67D7CDDE" w:rsidR="688D6F8A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if a star is present </w:t>
      </w:r>
      <w:r w:rsidRPr="67D7CDDE" w:rsidR="688D6F8A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at</w:t>
      </w:r>
      <w:r w:rsidRPr="67D7CDDE" w:rsidR="688D6F8A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other trails that are not within Strava</w:t>
      </w:r>
      <w:r w:rsidRPr="67D7CDDE" w:rsidR="280B2B6C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’s </w:t>
      </w:r>
      <w:r w:rsidRPr="67D7CDDE" w:rsidR="21412B4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database</w:t>
      </w:r>
      <w:r w:rsidRPr="67D7CDDE" w:rsidR="280B2B6C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. </w:t>
      </w:r>
    </w:p>
    <w:p w:rsidR="73BB5CB2" w:rsidP="5D759F11" w:rsidRDefault="73BB5CB2" w14:paraId="56786D2C" w14:textId="03CF5226">
      <w:pPr>
        <w:pStyle w:val="ListParagraph"/>
        <w:numPr>
          <w:ilvl w:val="0"/>
          <w:numId w:val="10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7D7CDDE" w:rsidR="00CF5E6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Which cycling routes </w:t>
      </w:r>
      <w:r w:rsidRPr="67D7CDDE" w:rsidR="00CF5E68">
        <w:rPr>
          <w:rFonts w:ascii="Aptos" w:hAnsi="Aptos" w:eastAsia="Aptos" w:cs="Aptos"/>
          <w:noProof w:val="0"/>
          <w:sz w:val="24"/>
          <w:szCs w:val="24"/>
          <w:lang w:val="en-US"/>
        </w:rPr>
        <w:t>exhibit</w:t>
      </w:r>
      <w:r w:rsidRPr="67D7CDDE" w:rsidR="00CF5E6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the highest level of competition among athletes?</w:t>
      </w:r>
    </w:p>
    <w:p w:rsidR="73BB5CB2" w:rsidP="67D7CDDE" w:rsidRDefault="73BB5CB2" w14:paraId="47B0A35F" w14:textId="774586D2">
      <w:pPr>
        <w:pStyle w:val="ListParagraph"/>
        <w:numPr>
          <w:ilvl w:val="1"/>
          <w:numId w:val="10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</w:pPr>
      <w:r w:rsidRPr="67D7CDDE" w:rsidR="4E7844B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Pre-Analysis</w:t>
      </w:r>
      <w:r w:rsidRPr="67D7CDDE" w:rsidR="4E7844B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:</w:t>
      </w:r>
    </w:p>
    <w:p w:rsidR="73BB5CB2" w:rsidP="67D7CDDE" w:rsidRDefault="73BB5CB2" w14:paraId="6A5A5177" w14:textId="0E7425B3">
      <w:pPr>
        <w:pStyle w:val="ListParagraph"/>
        <w:numPr>
          <w:ilvl w:val="2"/>
          <w:numId w:val="10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</w:pPr>
      <w:r w:rsidRPr="67D7CDDE" w:rsidR="4E7844B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Defining Competitiveness Criteria: </w:t>
      </w:r>
      <w:r w:rsidRPr="67D7CDDE" w:rsidR="4E7844B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This </w:t>
      </w:r>
      <w:r w:rsidRPr="67D7CDDE" w:rsidR="671E4F01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c</w:t>
      </w:r>
      <w:r w:rsidRPr="67D7CDDE" w:rsidR="4E7844B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riteria</w:t>
      </w:r>
      <w:r w:rsidRPr="67D7CDDE" w:rsidR="4E7844B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was based on distance, average </w:t>
      </w:r>
      <w:r w:rsidRPr="67D7CDDE" w:rsidR="4E7844B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grade</w:t>
      </w:r>
      <w:r w:rsidRPr="67D7CDDE" w:rsidR="0793D7CB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,</w:t>
      </w:r>
      <w:r w:rsidRPr="67D7CDDE" w:rsidR="4E7844B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total elevation gain</w:t>
      </w:r>
      <w:r w:rsidRPr="67D7CDDE" w:rsidR="412D0F30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, and fastest time</w:t>
      </w:r>
      <w:r w:rsidRPr="67D7CDDE" w:rsidR="3DFB153D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. This will serve as the foundation for </w:t>
      </w:r>
      <w:r w:rsidRPr="67D7CDDE" w:rsidR="5F9D61CB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predicting</w:t>
      </w:r>
      <w:r w:rsidRPr="67D7CDDE" w:rsidR="3DFB153D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the leve</w:t>
      </w:r>
      <w:r w:rsidRPr="67D7CDDE" w:rsidR="1FBEA92A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l of competitiveness. </w:t>
      </w:r>
    </w:p>
    <w:p w:rsidR="73BB5CB2" w:rsidP="67D7CDDE" w:rsidRDefault="73BB5CB2" w14:paraId="2D82488A" w14:textId="34421BA1">
      <w:pPr>
        <w:pStyle w:val="ListParagraph"/>
        <w:numPr>
          <w:ilvl w:val="2"/>
          <w:numId w:val="10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</w:pPr>
      <w:r w:rsidRPr="67D7CDDE" w:rsidR="6E9D8563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Exploratory Data Analysis (EDA): Conduct EDA to understand the distribution and relationships of the competitiveness criteria. This step involves visualizations such as </w:t>
      </w:r>
      <w:r w:rsidRPr="67D7CDDE" w:rsidR="7082531B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histograms, </w:t>
      </w:r>
      <w:r w:rsidRPr="67D7CDDE" w:rsidR="7082531B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scatterplots</w:t>
      </w:r>
      <w:r w:rsidRPr="67D7CDDE" w:rsidR="361B87C4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,</w:t>
      </w:r>
      <w:r w:rsidRPr="67D7CDDE" w:rsidR="7082531B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and correlation matrices to </w:t>
      </w:r>
      <w:r w:rsidRPr="67D7CDDE" w:rsidR="7082531B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identify</w:t>
      </w:r>
      <w:r w:rsidRPr="67D7CDDE" w:rsidR="7082531B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</w:t>
      </w:r>
      <w:r w:rsidRPr="67D7CDDE" w:rsidR="64F1C6AD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how variables relate to each</w:t>
      </w:r>
      <w:r w:rsidRPr="67D7CDDE" w:rsidR="6731443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</w:t>
      </w:r>
      <w:r w:rsidRPr="67D7CDDE" w:rsidR="64F1C6AD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other</w:t>
      </w:r>
      <w:r w:rsidRPr="67D7CDDE" w:rsidR="7082531B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and </w:t>
      </w:r>
      <w:r w:rsidRPr="67D7CDDE" w:rsidR="70D391F6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if </w:t>
      </w:r>
      <w:r w:rsidRPr="67D7CDDE" w:rsidR="7082531B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outliers</w:t>
      </w:r>
      <w:r w:rsidRPr="67D7CDDE" w:rsidR="71F2D6FC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are present</w:t>
      </w:r>
      <w:r w:rsidRPr="67D7CDDE" w:rsidR="7082531B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.</w:t>
      </w:r>
    </w:p>
    <w:p w:rsidR="73BB5CB2" w:rsidP="67D7CDDE" w:rsidRDefault="73BB5CB2" w14:paraId="492221EF" w14:textId="37AC6C6A">
      <w:pPr>
        <w:pStyle w:val="ListParagraph"/>
        <w:numPr>
          <w:ilvl w:val="1"/>
          <w:numId w:val="10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</w:pPr>
      <w:r w:rsidRPr="67D7CDDE" w:rsidR="4E7844B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Full Analysis:</w:t>
      </w:r>
    </w:p>
    <w:p w:rsidR="73BB5CB2" w:rsidP="67D7CDDE" w:rsidRDefault="73BB5CB2" w14:paraId="4C33A429" w14:textId="1E908BA7">
      <w:pPr>
        <w:pStyle w:val="ListParagraph"/>
        <w:numPr>
          <w:ilvl w:val="2"/>
          <w:numId w:val="10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</w:pPr>
      <w:r w:rsidRPr="67D7CDDE" w:rsidR="1C34F356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Model Development: Develop </w:t>
      </w:r>
      <w:r w:rsidRPr="67D7CDDE" w:rsidR="1C34F356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a</w:t>
      </w:r>
      <w:r w:rsidRPr="67D7CDDE" w:rsidR="645C1DAC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n</w:t>
      </w:r>
      <w:r w:rsidRPr="67D7CDDE" w:rsidR="6343A3FD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</w:t>
      </w:r>
      <w:r w:rsidRPr="67D7CDDE" w:rsidR="6343A3FD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Ordinary</w:t>
      </w:r>
      <w:r w:rsidRPr="67D7CDDE" w:rsidR="6343A3FD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Least Squares</w:t>
      </w:r>
      <w:r w:rsidRPr="67D7CDDE" w:rsidR="00DEC7F9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(OLS)</w:t>
      </w:r>
      <w:r w:rsidRPr="67D7CDDE" w:rsidR="1C34F356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</w:t>
      </w:r>
      <w:r w:rsidRPr="67D7CDDE" w:rsidR="1C34F356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linear regression model using </w:t>
      </w:r>
      <w:r w:rsidRPr="67D7CDDE" w:rsidR="1C34F356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competitive</w:t>
      </w:r>
      <w:r w:rsidRPr="67D7CDDE" w:rsidR="1C34F356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criteria</w:t>
      </w:r>
      <w:r w:rsidRPr="67D7CDDE" w:rsidR="74D9DE59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as input features and the</w:t>
      </w:r>
      <w:r w:rsidRPr="67D7CDDE" w:rsidR="3F2AFFEC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route’s fastest</w:t>
      </w:r>
      <w:r w:rsidRPr="67D7CDDE" w:rsidR="74D9DE59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time (in seconds) as the output variable. Include a constant term model to capture the baseline relationship.</w:t>
      </w:r>
    </w:p>
    <w:p w:rsidR="73BB5CB2" w:rsidP="67D7CDDE" w:rsidRDefault="73BB5CB2" w14:paraId="520BACD5" w14:textId="6B5D19F5">
      <w:pPr>
        <w:pStyle w:val="ListParagraph"/>
        <w:numPr>
          <w:ilvl w:val="2"/>
          <w:numId w:val="10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</w:pPr>
      <w:r w:rsidRPr="67D7CDDE" w:rsidR="74D9DE59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Model Evaluation: </w:t>
      </w:r>
      <w:r w:rsidRPr="67D7CDDE" w:rsidR="1A94F42A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Using</w:t>
      </w:r>
      <w:r w:rsidRPr="67D7CDDE" w:rsidR="74D9DE59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</w:t>
      </w:r>
      <w:r w:rsidRPr="67D7CDDE" w:rsidR="0F54D25F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the</w:t>
      </w:r>
      <w:r w:rsidRPr="67D7CDDE" w:rsidR="74D9DE59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</w:t>
      </w:r>
      <w:r w:rsidRPr="67D7CDDE" w:rsidR="402B9D2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R squared metric </w:t>
      </w:r>
      <w:r w:rsidRPr="67D7CDDE" w:rsidR="04F6793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of </w:t>
      </w:r>
      <w:r w:rsidRPr="67D7CDDE" w:rsidR="402B9D2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‘0.947</w:t>
      </w:r>
      <w:r w:rsidRPr="67D7CDDE" w:rsidR="402B9D2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’</w:t>
      </w:r>
      <w:r w:rsidRPr="67D7CDDE" w:rsidR="402E8E00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,</w:t>
      </w:r>
      <w:r w:rsidRPr="67D7CDDE" w:rsidR="402E8E00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the OLS model explains 95% of the variance seen in the fastest time variable.</w:t>
      </w:r>
      <w:r w:rsidRPr="67D7CDDE" w:rsidR="402B9D2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</w:t>
      </w:r>
      <w:r w:rsidRPr="67D7CDDE" w:rsidR="402B9D2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</w:t>
      </w:r>
      <w:r w:rsidRPr="67D7CDDE" w:rsidR="2D2A94E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This </w:t>
      </w:r>
      <w:r w:rsidRPr="67D7CDDE" w:rsidR="2D2A94E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step</w:t>
      </w:r>
      <w:r w:rsidRPr="67D7CDDE" w:rsidR="73A168E0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</w:t>
      </w:r>
      <w:r w:rsidRPr="67D7CDDE" w:rsidR="73A168E0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vali</w:t>
      </w:r>
      <w:r w:rsidRPr="67D7CDDE" w:rsidR="73A168E0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dates</w:t>
      </w:r>
      <w:r w:rsidRPr="67D7CDDE" w:rsidR="73A168E0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</w:t>
      </w:r>
      <w:r w:rsidRPr="67D7CDDE" w:rsidR="2D2A94E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how well the model </w:t>
      </w:r>
      <w:r w:rsidRPr="67D7CDDE" w:rsidR="67E74EE8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fits</w:t>
      </w:r>
      <w:r w:rsidRPr="67D7CDDE" w:rsidR="2D2A94E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the data </w:t>
      </w:r>
      <w:r w:rsidRPr="67D7CDDE" w:rsidR="32F581DC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so that it can be used to</w:t>
      </w:r>
      <w:r w:rsidRPr="67D7CDDE" w:rsidR="2D2A94E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predict competitiveness.</w:t>
      </w:r>
    </w:p>
    <w:p w:rsidR="73BB5CB2" w:rsidP="67D7CDDE" w:rsidRDefault="73BB5CB2" w14:paraId="4B59FA2C" w14:textId="7395EF49">
      <w:pPr>
        <w:pStyle w:val="ListParagraph"/>
        <w:numPr>
          <w:ilvl w:val="2"/>
          <w:numId w:val="10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</w:pPr>
      <w:r w:rsidRPr="67D7CDDE" w:rsidR="2D2A94E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Competitiveness </w:t>
      </w:r>
      <w:r w:rsidRPr="67D7CDDE" w:rsidR="218F21C3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S</w:t>
      </w:r>
      <w:r w:rsidRPr="67D7CDDE" w:rsidR="2D2A94E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coring: </w:t>
      </w:r>
      <w:r w:rsidRPr="67D7CDDE" w:rsidR="2D2A94E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Utilize</w:t>
      </w:r>
      <w:r w:rsidRPr="67D7CDDE" w:rsidR="2D2A94E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the trained model to predict competitive scores for each cycling route based on calculated differences between predicted and actual </w:t>
      </w:r>
      <w:r w:rsidRPr="67D7CDDE" w:rsidR="5A5B80FF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fastest </w:t>
      </w:r>
      <w:r w:rsidRPr="67D7CDDE" w:rsidR="2D2A94E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times</w:t>
      </w:r>
      <w:r w:rsidRPr="67D7CDDE" w:rsidR="70563DAD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. Assign competitive scores on </w:t>
      </w:r>
      <w:r w:rsidRPr="67D7CDDE" w:rsidR="5C8A7C98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a scale</w:t>
      </w:r>
      <w:r w:rsidRPr="67D7CDDE" w:rsidR="70563DAD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from </w:t>
      </w:r>
      <w:r w:rsidRPr="67D7CDDE" w:rsidR="4E33B054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–1 (being least competitive) to +1 (being the most competitive).</w:t>
      </w:r>
    </w:p>
    <w:p w:rsidR="73BB5CB2" w:rsidP="67D7CDDE" w:rsidRDefault="73BB5CB2" w14:paraId="3CAEC353" w14:textId="58024B58">
      <w:pPr>
        <w:pStyle w:val="ListParagraph"/>
        <w:numPr>
          <w:ilvl w:val="2"/>
          <w:numId w:val="10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</w:pPr>
      <w:r w:rsidRPr="67D7CDDE" w:rsidR="4E33B054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Identify</w:t>
      </w:r>
      <w:r w:rsidRPr="67D7CDDE" w:rsidR="4E33B054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Highly Competitive Routes: </w:t>
      </w:r>
      <w:r w:rsidRPr="67D7CDDE" w:rsidR="015E8FBC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Identify</w:t>
      </w:r>
      <w:r w:rsidRPr="67D7CDDE" w:rsidR="4E33B054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and rank cycling routes with the highest level of competitio</w:t>
      </w:r>
      <w:r w:rsidRPr="67D7CDDE" w:rsidR="7C6D47A3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n among athletes based on competi</w:t>
      </w:r>
      <w:r w:rsidRPr="67D7CDDE" w:rsidR="10244E79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ti</w:t>
      </w:r>
      <w:r w:rsidRPr="67D7CDDE" w:rsidR="7C6D47A3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veness</w:t>
      </w:r>
      <w:r w:rsidRPr="67D7CDDE" w:rsidR="7C6D47A3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scores. Visualize ranking </w:t>
      </w:r>
      <w:r w:rsidRPr="67D7CDDE" w:rsidR="5097AFB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by generating a KML file to view routes on </w:t>
      </w:r>
      <w:r w:rsidRPr="67D7CDDE" w:rsidR="7C6D47A3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google earth </w:t>
      </w:r>
      <w:r w:rsidRPr="67D7CDDE" w:rsidR="62BB3A0C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and </w:t>
      </w:r>
      <w:r w:rsidRPr="67D7CDDE" w:rsidR="7C6D47A3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to provide a clear under</w:t>
      </w:r>
      <w:r w:rsidRPr="67D7CDDE" w:rsidR="59C7ACC8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standing of competitive routes.</w:t>
      </w:r>
    </w:p>
    <w:p w:rsidR="73BB5CB2" w:rsidP="67D7CDDE" w:rsidRDefault="73BB5CB2" w14:paraId="4FD15A04" w14:textId="47537257">
      <w:pPr>
        <w:pStyle w:val="ListParagraph"/>
        <w:numPr>
          <w:ilvl w:val="1"/>
          <w:numId w:val="10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</w:pPr>
      <w:r w:rsidRPr="67D7CDDE" w:rsidR="4E7844B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Post-</w:t>
      </w:r>
      <w:r w:rsidRPr="67D7CDDE" w:rsidR="2C7795D7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Analysis</w:t>
      </w:r>
      <w:r w:rsidRPr="67D7CDDE" w:rsidR="4E7844B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:</w:t>
      </w:r>
    </w:p>
    <w:p w:rsidR="73BB5CB2" w:rsidP="67D7CDDE" w:rsidRDefault="73BB5CB2" w14:paraId="453B168F" w14:textId="68B3413E">
      <w:pPr>
        <w:pStyle w:val="ListParagraph"/>
        <w:numPr>
          <w:ilvl w:val="2"/>
          <w:numId w:val="10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</w:pPr>
      <w:r w:rsidRPr="67D7CDDE" w:rsidR="174EFBC1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Validation:</w:t>
      </w:r>
      <w:r w:rsidRPr="67D7CDDE" w:rsidR="3DB9607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The model’s results were </w:t>
      </w:r>
      <w:r w:rsidRPr="67D7CDDE" w:rsidR="3DB9607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validated</w:t>
      </w:r>
      <w:r w:rsidRPr="67D7CDDE" w:rsidR="3DB9607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by </w:t>
      </w:r>
      <w:r w:rsidRPr="67D7CDDE" w:rsidR="3DB9607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compa</w:t>
      </w:r>
      <w:r w:rsidRPr="67D7CDDE" w:rsidR="74A9A3DF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r</w:t>
      </w:r>
      <w:r w:rsidRPr="67D7CDDE" w:rsidR="3DB9607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ing</w:t>
      </w:r>
      <w:r w:rsidRPr="67D7CDDE" w:rsidR="3DB9607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the predicted </w:t>
      </w:r>
      <w:r w:rsidRPr="67D7CDDE" w:rsidR="2F20E91C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competitiveness</w:t>
      </w:r>
      <w:r w:rsidRPr="67D7CDDE" w:rsidR="3DB9607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scores with </w:t>
      </w:r>
      <w:r w:rsidRPr="67D7CDDE" w:rsidR="2CC99031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specific</w:t>
      </w:r>
      <w:r w:rsidRPr="67D7CDDE" w:rsidR="3DB9607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observations</w:t>
      </w:r>
      <w:r w:rsidRPr="67D7CDDE" w:rsidR="590F6E42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and intuition</w:t>
      </w:r>
      <w:r w:rsidRPr="67D7CDDE" w:rsidR="3DB9607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. </w:t>
      </w:r>
      <w:r w:rsidRPr="67D7CDDE" w:rsidR="6BA41D6B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It can be seen </w:t>
      </w:r>
      <w:r w:rsidRPr="67D7CDDE" w:rsidR="097F9F8F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in the KML output </w:t>
      </w:r>
      <w:r w:rsidRPr="67D7CDDE" w:rsidR="6BA41D6B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that</w:t>
      </w:r>
      <w:r w:rsidRPr="67D7CDDE" w:rsidR="710C9F89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</w:t>
      </w:r>
      <w:r w:rsidRPr="67D7CDDE" w:rsidR="6BA41D6B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routes</w:t>
      </w:r>
      <w:r w:rsidRPr="67D7CDDE" w:rsidR="6BA41D6B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closer to downtown</w:t>
      </w:r>
      <w:r w:rsidRPr="67D7CDDE" w:rsidR="56E8B6AA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areas </w:t>
      </w:r>
      <w:r w:rsidRPr="67D7CDDE" w:rsidR="408DF488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generally </w:t>
      </w:r>
      <w:r w:rsidRPr="67D7CDDE" w:rsidR="56E8B6AA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have</w:t>
      </w:r>
      <w:r w:rsidRPr="67D7CDDE" w:rsidR="6BA41D6B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</w:t>
      </w:r>
      <w:r w:rsidRPr="67D7CDDE" w:rsidR="6BA41D6B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more competitive record times tha</w:t>
      </w:r>
      <w:r w:rsidRPr="67D7CDDE" w:rsidR="56329EA1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n</w:t>
      </w:r>
      <w:r w:rsidRPr="67D7CDDE" w:rsidR="6BA41D6B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routes which are fart</w:t>
      </w:r>
      <w:r w:rsidRPr="67D7CDDE" w:rsidR="5722FCD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h</w:t>
      </w:r>
      <w:r w:rsidRPr="67D7CDDE" w:rsidR="6BA41D6B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er </w:t>
      </w:r>
      <w:r w:rsidRPr="67D7CDDE" w:rsidR="50B481E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into the foothills. </w:t>
      </w:r>
      <w:r w:rsidRPr="67D7CDDE" w:rsidR="7C567CE9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It is also seen that cycling routes on paved roads are usually averagely competitive compared to other routes.</w:t>
      </w:r>
      <w:r w:rsidRPr="67D7CDDE" w:rsidR="6BC770AA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</w:t>
      </w:r>
      <w:r w:rsidRPr="67D7CDDE" w:rsidR="3DB9607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>This process</w:t>
      </w:r>
      <w:r w:rsidRPr="67D7CDDE" w:rsidR="4C6AE947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of visually verifying competitiveness scores</w:t>
      </w:r>
      <w:r w:rsidRPr="67D7CDDE" w:rsidR="3DB9607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 </w:t>
      </w:r>
      <w:r w:rsidRPr="67D7CDDE" w:rsidR="3DB96075">
        <w:rPr>
          <w:rFonts w:ascii="Aptos" w:hAnsi="Aptos" w:eastAsia="Aptos" w:cs="Aptos"/>
          <w:noProof w:val="0"/>
          <w:color w:val="auto"/>
          <w:sz w:val="24"/>
          <w:szCs w:val="24"/>
          <w:lang w:val="en-US"/>
        </w:rPr>
        <w:t xml:space="preserve">ensured the model’s accuracy in assessing route competitiveness. </w:t>
      </w:r>
    </w:p>
    <w:p w:rsidR="73BB5CB2" w:rsidP="67D7CDDE" w:rsidRDefault="73BB5CB2" w14:paraId="7A241FB2" w14:textId="4A9B86FC">
      <w:pPr>
        <w:pStyle w:val="ListParagraph"/>
        <w:numPr>
          <w:ilvl w:val="2"/>
          <w:numId w:val="10"/>
        </w:numPr>
        <w:suppressLineNumbers w:val="0"/>
        <w:bidi w:val="0"/>
        <w:spacing w:before="0" w:beforeAutospacing="off" w:after="160" w:afterAutospacing="off" w:line="279" w:lineRule="auto"/>
        <w:ind w:left="2880" w:right="0" w:hanging="360"/>
        <w:jc w:val="left"/>
        <w:rPr/>
      </w:pPr>
      <w:r w:rsidR="7464AD65">
        <w:rPr/>
        <w:t xml:space="preserve">Insights and Recommendations: </w:t>
      </w:r>
      <w:r w:rsidR="176352E5">
        <w:rPr/>
        <w:t xml:space="preserve">Key insights from the analysis revealed </w:t>
      </w:r>
      <w:r w:rsidR="1EE8C6C5">
        <w:rPr/>
        <w:t>the most and least</w:t>
      </w:r>
      <w:r w:rsidR="176352E5">
        <w:rPr/>
        <w:t xml:space="preserve"> competitive routes, highlighting factors influencing competitiveness such as route characteristics (distance, e</w:t>
      </w:r>
      <w:r w:rsidR="6E918828">
        <w:rPr/>
        <w:t xml:space="preserve">levation, </w:t>
      </w:r>
      <w:r w:rsidR="0A762039">
        <w:rPr/>
        <w:t xml:space="preserve">geographic location, </w:t>
      </w:r>
      <w:r w:rsidR="6E918828">
        <w:rPr/>
        <w:t xml:space="preserve">etc.) and athlete performance metrics. Additionally, outliers </w:t>
      </w:r>
      <w:r w:rsidR="3FFD9D10">
        <w:rPr/>
        <w:t xml:space="preserve">can be </w:t>
      </w:r>
      <w:r w:rsidR="6E918828">
        <w:rPr/>
        <w:t>identified</w:t>
      </w:r>
      <w:r w:rsidR="6E918828">
        <w:rPr/>
        <w:t xml:space="preserve">, </w:t>
      </w:r>
      <w:r w:rsidR="6E918828">
        <w:rPr/>
        <w:t>providing</w:t>
      </w:r>
      <w:r w:rsidR="6E918828">
        <w:rPr/>
        <w:t xml:space="preserve"> valuable insights into potential areas for further investigation. </w:t>
      </w:r>
    </w:p>
    <w:p w:rsidR="73BB5CB2" w:rsidP="67D7CDDE" w:rsidRDefault="73BB5CB2" w14:paraId="02BBAFB4" w14:textId="6F6F158C">
      <w:pPr>
        <w:pStyle w:val="Normal"/>
        <w:bidi w:val="0"/>
        <w:spacing w:before="0" w:beforeAutospacing="off" w:after="160" w:afterAutospacing="off" w:line="279" w:lineRule="auto"/>
        <w:ind w:left="0" w:right="0" w:firstLine="720"/>
        <w:jc w:val="left"/>
      </w:pPr>
      <w:r w:rsidRPr="67D7CDDE" w:rsidR="43F1C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B. You need to use at least one machine learning method in your data analysis. Only </w:t>
      </w:r>
      <w:r>
        <w:tab/>
      </w:r>
      <w:r w:rsidRPr="67D7CDDE" w:rsidR="43F1C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using linear regression is not enough for the assignment. Provide a description of </w:t>
      </w:r>
      <w:r>
        <w:tab/>
      </w:r>
      <w:r w:rsidRPr="67D7CDDE" w:rsidR="43F1C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the choice of tools/ methods used or a description of any code or scripts written, </w:t>
      </w:r>
      <w:r>
        <w:tab/>
      </w:r>
      <w:r w:rsidRPr="67D7CDDE" w:rsidR="43F1C0AC">
        <w:rPr>
          <w:rFonts w:ascii="Aptos" w:hAnsi="Aptos" w:eastAsia="Aptos" w:cs="Aptos"/>
          <w:noProof w:val="0"/>
          <w:sz w:val="24"/>
          <w:szCs w:val="24"/>
          <w:lang w:val="en-US"/>
        </w:rPr>
        <w:t>and describe how your results were stored and managed, min. 3-4 sentences (4%)</w:t>
      </w:r>
    </w:p>
    <w:p w:rsidR="400DFF80" w:rsidP="67D7CDDE" w:rsidRDefault="400DFF80" w14:paraId="61983CED" w14:textId="538A1146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7D7CDDE" w:rsidR="400DFF8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Several models </w:t>
      </w:r>
      <w:r w:rsidRPr="67D7CDDE" w:rsidR="3E7DFF58">
        <w:rPr>
          <w:rFonts w:ascii="Aptos" w:hAnsi="Aptos" w:eastAsia="Aptos" w:cs="Aptos"/>
          <w:noProof w:val="0"/>
          <w:sz w:val="24"/>
          <w:szCs w:val="24"/>
          <w:lang w:val="en-US"/>
        </w:rPr>
        <w:t>were</w:t>
      </w:r>
      <w:r w:rsidRPr="67D7CDDE" w:rsidR="400DFF8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compared to the Strava data set to</w:t>
      </w:r>
      <w:r w:rsidRPr="67D7CDDE" w:rsidR="3A78769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satisfy the need of diverse data analysis. Our team employed logistic regression, K-nearest neighbors (KNN),</w:t>
      </w:r>
      <w:r w:rsidRPr="67D7CDDE" w:rsidR="52B0C6D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support vector machines (SVM), neural network classifier, </w:t>
      </w:r>
      <w:r w:rsidRPr="67D7CDDE" w:rsidR="366B8C4D">
        <w:rPr>
          <w:rFonts w:ascii="Aptos" w:hAnsi="Aptos" w:eastAsia="Aptos" w:cs="Aptos"/>
          <w:noProof w:val="0"/>
          <w:sz w:val="24"/>
          <w:szCs w:val="24"/>
          <w:lang w:val="en-US"/>
        </w:rPr>
        <w:t>decision tree</w:t>
      </w:r>
      <w:r w:rsidRPr="67D7CDDE" w:rsidR="784B0A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classifier, and random forest classifier</w:t>
      </w:r>
      <w:r w:rsidRPr="67D7CDDE" w:rsidR="366B8C4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models. </w:t>
      </w:r>
      <w:r w:rsidRPr="67D7CDDE" w:rsidR="0A44D8E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Random forests and decision trees </w:t>
      </w:r>
      <w:r w:rsidRPr="67D7CDDE" w:rsidR="0A44D8E7">
        <w:rPr>
          <w:rFonts w:ascii="Aptos" w:hAnsi="Aptos" w:eastAsia="Aptos" w:cs="Aptos"/>
          <w:noProof w:val="0"/>
          <w:sz w:val="24"/>
          <w:szCs w:val="24"/>
          <w:lang w:val="en-US"/>
        </w:rPr>
        <w:t>provided</w:t>
      </w:r>
      <w:r w:rsidRPr="67D7CDDE" w:rsidR="0A44D8E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excellent insights into features of importance and w</w:t>
      </w:r>
      <w:r w:rsidRPr="67D7CDDE" w:rsidR="4C7D78B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ere </w:t>
      </w:r>
      <w:r w:rsidRPr="67D7CDDE" w:rsidR="0EC2D28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trivial to interpret. </w:t>
      </w:r>
      <w:r w:rsidRPr="67D7CDDE" w:rsidR="2F367E5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Classifiers used </w:t>
      </w:r>
      <w:r w:rsidRPr="67D7CDDE" w:rsidR="44DDB520">
        <w:rPr>
          <w:rFonts w:ascii="Aptos" w:hAnsi="Aptos" w:eastAsia="Aptos" w:cs="Aptos"/>
          <w:noProof w:val="0"/>
          <w:sz w:val="24"/>
          <w:szCs w:val="24"/>
          <w:lang w:val="en-US"/>
        </w:rPr>
        <w:t>were</w:t>
      </w:r>
      <w:r w:rsidRPr="67D7CDDE" w:rsidR="2F367E5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stored in the same .</w:t>
      </w:r>
      <w:r w:rsidRPr="67D7CDDE" w:rsidR="2F367E59">
        <w:rPr>
          <w:rFonts w:ascii="Aptos" w:hAnsi="Aptos" w:eastAsia="Aptos" w:cs="Aptos"/>
          <w:noProof w:val="0"/>
          <w:sz w:val="24"/>
          <w:szCs w:val="24"/>
          <w:lang w:val="en-US"/>
        </w:rPr>
        <w:t>ipynb</w:t>
      </w:r>
      <w:r w:rsidRPr="67D7CDDE" w:rsidR="2F367E5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file for easy comparison </w:t>
      </w:r>
      <w:r w:rsidRPr="67D7CDDE" w:rsidR="7EF92425">
        <w:rPr>
          <w:rFonts w:ascii="Aptos" w:hAnsi="Aptos" w:eastAsia="Aptos" w:cs="Aptos"/>
          <w:noProof w:val="0"/>
          <w:sz w:val="24"/>
          <w:szCs w:val="24"/>
          <w:lang w:val="en-US"/>
        </w:rPr>
        <w:t>when</w:t>
      </w:r>
      <w:r w:rsidRPr="67D7CDDE" w:rsidR="2F367E5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67D7CDDE" w:rsidR="672EDEFC">
        <w:rPr>
          <w:rFonts w:ascii="Aptos" w:hAnsi="Aptos" w:eastAsia="Aptos" w:cs="Aptos"/>
          <w:noProof w:val="0"/>
          <w:sz w:val="24"/>
          <w:szCs w:val="24"/>
          <w:lang w:val="en-US"/>
        </w:rPr>
        <w:t>interpreting</w:t>
      </w:r>
      <w:r w:rsidRPr="67D7CDDE" w:rsidR="2F367E5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67D7CDDE" w:rsidR="313C0F8C">
        <w:rPr>
          <w:rFonts w:ascii="Aptos" w:hAnsi="Aptos" w:eastAsia="Aptos" w:cs="Aptos"/>
          <w:noProof w:val="0"/>
          <w:sz w:val="24"/>
          <w:szCs w:val="24"/>
          <w:lang w:val="en-US"/>
        </w:rPr>
        <w:t>differences</w:t>
      </w:r>
      <w:r w:rsidRPr="67D7CDDE" w:rsidR="2F367E5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</w:t>
      </w:r>
      <w:r w:rsidRPr="67D7CDDE" w:rsidR="2283E26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Output of </w:t>
      </w:r>
      <w:r w:rsidRPr="67D7CDDE" w:rsidR="0C334AE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data frames and results were also standardized for each type to keep a clean output for fair comparisons. Our overall use of python proved to be excellent as data science libraries </w:t>
      </w:r>
      <w:r w:rsidRPr="67D7CDDE" w:rsidR="7AE70659">
        <w:rPr>
          <w:rFonts w:ascii="Aptos" w:hAnsi="Aptos" w:eastAsia="Aptos" w:cs="Aptos"/>
          <w:noProof w:val="0"/>
          <w:sz w:val="24"/>
          <w:szCs w:val="24"/>
          <w:lang w:val="en-US"/>
        </w:rPr>
        <w:t>could</w:t>
      </w:r>
      <w:r w:rsidRPr="67D7CDDE" w:rsidR="0C334AE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easily </w:t>
      </w:r>
      <w:r w:rsidRPr="67D7CDDE" w:rsidR="3BB4E1A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be </w:t>
      </w:r>
      <w:r w:rsidRPr="67D7CDDE" w:rsidR="53E12D9E">
        <w:rPr>
          <w:rFonts w:ascii="Aptos" w:hAnsi="Aptos" w:eastAsia="Aptos" w:cs="Aptos"/>
          <w:noProof w:val="0"/>
          <w:sz w:val="24"/>
          <w:szCs w:val="24"/>
          <w:lang w:val="en-US"/>
        </w:rPr>
        <w:t>imported</w:t>
      </w:r>
      <w:r w:rsidRPr="67D7CDDE" w:rsidR="323E8F66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73BB5CB2" w:rsidP="5D759F11" w:rsidRDefault="73BB5CB2" w14:paraId="342ACA8E" w14:textId="414BDB37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Pr="67D7CDDE" w:rsidR="43F1C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C. Perform the analysis in a form that can be </w:t>
      </w:r>
      <w:r w:rsidRPr="67D7CDDE" w:rsidR="43F1C0AC">
        <w:rPr>
          <w:rFonts w:ascii="Aptos" w:hAnsi="Aptos" w:eastAsia="Aptos" w:cs="Aptos"/>
          <w:noProof w:val="0"/>
          <w:sz w:val="24"/>
          <w:szCs w:val="24"/>
          <w:lang w:val="en-US"/>
        </w:rPr>
        <w:t>validated</w:t>
      </w:r>
      <w:r w:rsidRPr="67D7CDDE" w:rsidR="43F1C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and describe the steps and </w:t>
      </w:r>
      <w:r>
        <w:tab/>
      </w:r>
      <w:r w:rsidRPr="67D7CDDE" w:rsidR="43F1C0AC">
        <w:rPr>
          <w:rFonts w:ascii="Aptos" w:hAnsi="Aptos" w:eastAsia="Aptos" w:cs="Aptos"/>
          <w:noProof w:val="0"/>
          <w:sz w:val="24"/>
          <w:szCs w:val="24"/>
          <w:lang w:val="en-US"/>
        </w:rPr>
        <w:t>results you took to ensure this validation, min. 5-6 sentences. (5%)</w:t>
      </w:r>
    </w:p>
    <w:p w:rsidR="71A83AD5" w:rsidP="67D7CDDE" w:rsidRDefault="71A83AD5" w14:paraId="1C5280F3" w14:textId="4898E386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7D7CDDE" w:rsidR="71A83AD5">
        <w:rPr>
          <w:rFonts w:ascii="Aptos" w:hAnsi="Aptos" w:eastAsia="Aptos" w:cs="Aptos"/>
          <w:noProof w:val="0"/>
          <w:sz w:val="24"/>
          <w:szCs w:val="24"/>
          <w:lang w:val="en-US"/>
        </w:rPr>
        <w:t>To ensure validity of our analysis, we followed several steps before</w:t>
      </w:r>
      <w:r w:rsidRPr="67D7CDDE" w:rsidR="34AB926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67D7CDDE" w:rsidR="34AB926D">
        <w:rPr>
          <w:rFonts w:ascii="Aptos" w:hAnsi="Aptos" w:eastAsia="Aptos" w:cs="Aptos"/>
          <w:noProof w:val="0"/>
          <w:sz w:val="24"/>
          <w:szCs w:val="24"/>
          <w:lang w:val="en-US"/>
        </w:rPr>
        <w:t>beginning</w:t>
      </w:r>
      <w:r w:rsidRPr="67D7CDDE" w:rsidR="71A83AD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First the dataset was divided into </w:t>
      </w:r>
      <w:r w:rsidRPr="67D7CDDE" w:rsidR="1ACB197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training and testing data and then </w:t>
      </w:r>
      <w:r w:rsidRPr="67D7CDDE" w:rsidR="165325E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the model was evaluated </w:t>
      </w:r>
      <w:r w:rsidRPr="67D7CDDE" w:rsidR="312F5A3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on the new unseen data. </w:t>
      </w:r>
      <w:r w:rsidRPr="67D7CDDE" w:rsidR="73E2A0FC">
        <w:rPr>
          <w:rFonts w:ascii="Aptos" w:hAnsi="Aptos" w:eastAsia="Aptos" w:cs="Aptos"/>
          <w:noProof w:val="0"/>
          <w:sz w:val="24"/>
          <w:szCs w:val="24"/>
          <w:lang w:val="en-US"/>
        </w:rPr>
        <w:t>We then verified the performance of each model using cross-validation m</w:t>
      </w:r>
      <w:r w:rsidRPr="67D7CDDE" w:rsidR="73E2A0FC">
        <w:rPr>
          <w:rFonts w:ascii="Aptos" w:hAnsi="Aptos" w:eastAsia="Aptos" w:cs="Aptos"/>
          <w:noProof w:val="0"/>
          <w:sz w:val="24"/>
          <w:szCs w:val="24"/>
          <w:lang w:val="en-US"/>
        </w:rPr>
        <w:t>et</w:t>
      </w:r>
      <w:r w:rsidRPr="67D7CDDE" w:rsidR="73E2A0FC">
        <w:rPr>
          <w:rFonts w:ascii="Aptos" w:hAnsi="Aptos" w:eastAsia="Aptos" w:cs="Aptos"/>
          <w:noProof w:val="0"/>
          <w:sz w:val="24"/>
          <w:szCs w:val="24"/>
          <w:lang w:val="en-US"/>
        </w:rPr>
        <w:t>ri</w:t>
      </w:r>
      <w:r w:rsidRPr="67D7CDDE" w:rsidR="73E2A0F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cs </w:t>
      </w:r>
      <w:r w:rsidRPr="67D7CDDE" w:rsidR="73E2A0FC">
        <w:rPr>
          <w:rFonts w:ascii="Aptos" w:hAnsi="Aptos" w:eastAsia="Aptos" w:cs="Aptos"/>
          <w:noProof w:val="0"/>
          <w:sz w:val="24"/>
          <w:szCs w:val="24"/>
          <w:lang w:val="en-US"/>
        </w:rPr>
        <w:t>t</w:t>
      </w:r>
      <w:r w:rsidRPr="67D7CDDE" w:rsidR="73E2A0FC">
        <w:rPr>
          <w:rFonts w:ascii="Aptos" w:hAnsi="Aptos" w:eastAsia="Aptos" w:cs="Aptos"/>
          <w:noProof w:val="0"/>
          <w:sz w:val="24"/>
          <w:szCs w:val="24"/>
          <w:lang w:val="en-US"/>
        </w:rPr>
        <w:t>o</w:t>
      </w:r>
      <w:r w:rsidRPr="67D7CDDE" w:rsidR="73E2A0F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67D7CDDE" w:rsidR="73E2A0FC">
        <w:rPr>
          <w:rFonts w:ascii="Aptos" w:hAnsi="Aptos" w:eastAsia="Aptos" w:cs="Aptos"/>
          <w:noProof w:val="0"/>
          <w:sz w:val="24"/>
          <w:szCs w:val="24"/>
          <w:lang w:val="en-US"/>
        </w:rPr>
        <w:t>d</w:t>
      </w:r>
      <w:r w:rsidRPr="67D7CDDE" w:rsidR="73E2A0FC">
        <w:rPr>
          <w:rFonts w:ascii="Aptos" w:hAnsi="Aptos" w:eastAsia="Aptos" w:cs="Aptos"/>
          <w:noProof w:val="0"/>
          <w:sz w:val="24"/>
          <w:szCs w:val="24"/>
          <w:lang w:val="en-US"/>
        </w:rPr>
        <w:t>et</w:t>
      </w:r>
      <w:r w:rsidRPr="67D7CDDE" w:rsidR="73E2A0FC">
        <w:rPr>
          <w:rFonts w:ascii="Aptos" w:hAnsi="Aptos" w:eastAsia="Aptos" w:cs="Aptos"/>
          <w:noProof w:val="0"/>
          <w:sz w:val="24"/>
          <w:szCs w:val="24"/>
          <w:lang w:val="en-US"/>
        </w:rPr>
        <w:t>erm</w:t>
      </w:r>
      <w:r w:rsidRPr="67D7CDDE" w:rsidR="73E2A0FC">
        <w:rPr>
          <w:rFonts w:ascii="Aptos" w:hAnsi="Aptos" w:eastAsia="Aptos" w:cs="Aptos"/>
          <w:noProof w:val="0"/>
          <w:sz w:val="24"/>
          <w:szCs w:val="24"/>
          <w:lang w:val="en-US"/>
        </w:rPr>
        <w:t>i</w:t>
      </w:r>
      <w:r w:rsidRPr="67D7CDDE" w:rsidR="73E2A0FC">
        <w:rPr>
          <w:rFonts w:ascii="Aptos" w:hAnsi="Aptos" w:eastAsia="Aptos" w:cs="Aptos"/>
          <w:noProof w:val="0"/>
          <w:sz w:val="24"/>
          <w:szCs w:val="24"/>
          <w:lang w:val="en-US"/>
        </w:rPr>
        <w:t>n</w:t>
      </w:r>
      <w:r w:rsidRPr="67D7CDDE" w:rsidR="73E2A0FC">
        <w:rPr>
          <w:rFonts w:ascii="Aptos" w:hAnsi="Aptos" w:eastAsia="Aptos" w:cs="Aptos"/>
          <w:noProof w:val="0"/>
          <w:sz w:val="24"/>
          <w:szCs w:val="24"/>
          <w:lang w:val="en-US"/>
        </w:rPr>
        <w:t>e</w:t>
      </w:r>
      <w:r w:rsidRPr="67D7CDDE" w:rsidR="73E2A0F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effecti</w:t>
      </w:r>
      <w:r w:rsidRPr="67D7CDDE" w:rsidR="73E2A0FC">
        <w:rPr>
          <w:rFonts w:ascii="Aptos" w:hAnsi="Aptos" w:eastAsia="Aptos" w:cs="Aptos"/>
          <w:noProof w:val="0"/>
          <w:sz w:val="24"/>
          <w:szCs w:val="24"/>
          <w:lang w:val="en-US"/>
        </w:rPr>
        <w:t>v</w:t>
      </w:r>
      <w:r w:rsidRPr="67D7CDDE" w:rsidR="73E2A0FC">
        <w:rPr>
          <w:rFonts w:ascii="Aptos" w:hAnsi="Aptos" w:eastAsia="Aptos" w:cs="Aptos"/>
          <w:noProof w:val="0"/>
          <w:sz w:val="24"/>
          <w:szCs w:val="24"/>
          <w:lang w:val="en-US"/>
        </w:rPr>
        <w:t>en</w:t>
      </w:r>
      <w:r w:rsidRPr="67D7CDDE" w:rsidR="73E2A0FC">
        <w:rPr>
          <w:rFonts w:ascii="Aptos" w:hAnsi="Aptos" w:eastAsia="Aptos" w:cs="Aptos"/>
          <w:noProof w:val="0"/>
          <w:sz w:val="24"/>
          <w:szCs w:val="24"/>
          <w:lang w:val="en-US"/>
        </w:rPr>
        <w:t>es</w:t>
      </w:r>
      <w:r w:rsidRPr="67D7CDDE" w:rsidR="73E2A0F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s. </w:t>
      </w:r>
      <w:commentRangeStart w:id="1682781100"/>
      <w:r w:rsidRPr="67D7CDDE" w:rsidR="4B00201A">
        <w:rPr>
          <w:rFonts w:ascii="Aptos" w:hAnsi="Aptos" w:eastAsia="Aptos" w:cs="Aptos"/>
          <w:noProof w:val="0"/>
          <w:sz w:val="24"/>
          <w:szCs w:val="24"/>
          <w:lang w:val="en-US"/>
        </w:rPr>
        <w:t>B</w:t>
      </w:r>
      <w:r w:rsidRPr="67D7CDDE" w:rsidR="4B00201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y </w:t>
      </w:r>
      <w:r w:rsidRPr="67D7CDDE" w:rsidR="4B00201A">
        <w:rPr>
          <w:rFonts w:ascii="Aptos" w:hAnsi="Aptos" w:eastAsia="Aptos" w:cs="Aptos"/>
          <w:noProof w:val="0"/>
          <w:sz w:val="24"/>
          <w:szCs w:val="24"/>
          <w:lang w:val="en-US"/>
        </w:rPr>
        <w:t>va</w:t>
      </w:r>
      <w:r w:rsidRPr="67D7CDDE" w:rsidR="4B00201A">
        <w:rPr>
          <w:rFonts w:ascii="Aptos" w:hAnsi="Aptos" w:eastAsia="Aptos" w:cs="Aptos"/>
          <w:noProof w:val="0"/>
          <w:sz w:val="24"/>
          <w:szCs w:val="24"/>
          <w:lang w:val="en-US"/>
        </w:rPr>
        <w:t>li</w:t>
      </w:r>
      <w:r w:rsidRPr="67D7CDDE" w:rsidR="4B00201A">
        <w:rPr>
          <w:rFonts w:ascii="Aptos" w:hAnsi="Aptos" w:eastAsia="Aptos" w:cs="Aptos"/>
          <w:noProof w:val="0"/>
          <w:sz w:val="24"/>
          <w:szCs w:val="24"/>
          <w:lang w:val="en-US"/>
        </w:rPr>
        <w:t>dat</w:t>
      </w:r>
      <w:r w:rsidRPr="67D7CDDE" w:rsidR="4B00201A">
        <w:rPr>
          <w:rFonts w:ascii="Aptos" w:hAnsi="Aptos" w:eastAsia="Aptos" w:cs="Aptos"/>
          <w:noProof w:val="0"/>
          <w:sz w:val="24"/>
          <w:szCs w:val="24"/>
          <w:lang w:val="en-US"/>
        </w:rPr>
        <w:t>i</w:t>
      </w:r>
      <w:r w:rsidRPr="67D7CDDE" w:rsidR="4B00201A">
        <w:rPr>
          <w:rFonts w:ascii="Aptos" w:hAnsi="Aptos" w:eastAsia="Aptos" w:cs="Aptos"/>
          <w:noProof w:val="0"/>
          <w:sz w:val="24"/>
          <w:szCs w:val="24"/>
          <w:lang w:val="en-US"/>
        </w:rPr>
        <w:t>ng</w:t>
      </w:r>
      <w:r w:rsidRPr="67D7CDDE" w:rsidR="4B00201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67D7CDDE" w:rsidR="29AB3AF5">
        <w:rPr>
          <w:rFonts w:ascii="Aptos" w:hAnsi="Aptos" w:eastAsia="Aptos" w:cs="Aptos"/>
          <w:noProof w:val="0"/>
          <w:sz w:val="24"/>
          <w:szCs w:val="24"/>
          <w:lang w:val="en-US"/>
        </w:rPr>
        <w:t>our</w:t>
      </w:r>
      <w:r w:rsidRPr="67D7CDDE" w:rsidR="4B00201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decision tree </w:t>
      </w:r>
      <w:r w:rsidRPr="67D7CDDE" w:rsidR="6B805094">
        <w:rPr>
          <w:rFonts w:ascii="Aptos" w:hAnsi="Aptos" w:eastAsia="Aptos" w:cs="Aptos"/>
          <w:noProof w:val="0"/>
          <w:sz w:val="24"/>
          <w:szCs w:val="24"/>
          <w:lang w:val="en-US"/>
        </w:rPr>
        <w:t>through</w:t>
      </w:r>
      <w:r w:rsidRPr="67D7CDDE" w:rsidR="4B00201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examining its structure </w:t>
      </w:r>
      <w:r w:rsidRPr="67D7CDDE" w:rsidR="4B00201A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>and implementation, we understood how it ma</w:t>
      </w:r>
      <w:r w:rsidRPr="67D7CDDE" w:rsidR="177FDC0D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>de</w:t>
      </w:r>
      <w:r w:rsidRPr="67D7CDDE" w:rsidR="4B00201A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 xml:space="preserve"> predictions.</w:t>
      </w:r>
      <w:commentRangeEnd w:id="1682781100"/>
      <w:r>
        <w:rPr>
          <w:rStyle w:val="CommentReference"/>
        </w:rPr>
        <w:commentReference w:id="1682781100"/>
      </w:r>
      <w:r w:rsidRPr="67D7CDDE" w:rsidR="2D905AFA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 xml:space="preserve"> </w:t>
      </w:r>
      <w:r w:rsidRPr="67D7CDDE" w:rsidR="576CAD0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Although a neural network was considered it </w:t>
      </w:r>
      <w:r w:rsidRPr="67D7CDDE" w:rsidR="576CAD0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didn't</w:t>
      </w:r>
      <w:r w:rsidRPr="67D7CDDE" w:rsidR="576CAD0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give insight as it converged quickly and overfitted the training data, leaving it to be less </w:t>
      </w:r>
      <w:r w:rsidRPr="67D7CDDE" w:rsidR="576CAD0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feasible</w:t>
      </w:r>
      <w:r w:rsidRPr="67D7CDDE" w:rsidR="576CAD0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compared to other analysis options.</w:t>
      </w:r>
      <w:r w:rsidRPr="67D7CDDE" w:rsidR="2E3AA464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 xml:space="preserve"> </w:t>
      </w:r>
      <w:r w:rsidRPr="67D7CDDE" w:rsidR="4184C6D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>R</w:t>
      </w:r>
      <w:r w:rsidRPr="67D7CDDE" w:rsidR="2354E81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>ed</w:t>
      </w:r>
      <w:r w:rsidRPr="67D7CDDE" w:rsidR="2354E81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>uc</w:t>
      </w:r>
      <w:r w:rsidRPr="67D7CDDE" w:rsidR="2354E81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>in</w:t>
      </w:r>
      <w:r w:rsidRPr="67D7CDDE" w:rsidR="2354E81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>g t</w:t>
      </w:r>
      <w:r w:rsidRPr="67D7CDDE" w:rsidR="2354E81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>h</w:t>
      </w:r>
      <w:r w:rsidRPr="67D7CDDE" w:rsidR="2354E81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>e</w:t>
      </w:r>
      <w:r w:rsidRPr="67D7CDDE" w:rsidR="2354E81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 xml:space="preserve"> </w:t>
      </w:r>
      <w:r w:rsidRPr="67D7CDDE" w:rsidR="2354E81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>m</w:t>
      </w:r>
      <w:r w:rsidRPr="67D7CDDE" w:rsidR="2354E81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>ax</w:t>
      </w:r>
      <w:r w:rsidRPr="67D7CDDE" w:rsidR="611716E6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 xml:space="preserve"> </w:t>
      </w:r>
      <w:r w:rsidRPr="67D7CDDE" w:rsidR="2354E81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>de</w:t>
      </w:r>
      <w:r w:rsidRPr="67D7CDDE" w:rsidR="2354E81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>p</w:t>
      </w:r>
      <w:r w:rsidRPr="67D7CDDE" w:rsidR="2354E81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>t</w:t>
      </w:r>
      <w:r w:rsidRPr="67D7CDDE" w:rsidR="2354E81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>h</w:t>
      </w:r>
      <w:r w:rsidRPr="67D7CDDE" w:rsidR="2354E81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 xml:space="preserve"> hyperpa</w:t>
      </w:r>
      <w:r w:rsidRPr="67D7CDDE" w:rsidR="2354E81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 xml:space="preserve">rameter for </w:t>
      </w:r>
      <w:r w:rsidRPr="67D7CDDE" w:rsidR="7BC7826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 xml:space="preserve">decision trees and forest models </w:t>
      </w:r>
      <w:r w:rsidRPr="67D7CDDE" w:rsidR="7BC7826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>mitigate</w:t>
      </w:r>
      <w:r w:rsidRPr="67D7CDDE" w:rsidR="6A2BD1D9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  <w:t>d</w:t>
      </w:r>
      <w:r w:rsidRPr="67D7CDDE" w:rsidR="7BC7826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overfitting. </w:t>
      </w:r>
      <w:r w:rsidRPr="67D7CDDE" w:rsidR="409CA30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Another way we analyzed our data was using </w:t>
      </w:r>
      <w:r w:rsidRPr="67D7CDDE" w:rsidR="2095B3BD">
        <w:rPr>
          <w:rFonts w:ascii="Aptos" w:hAnsi="Aptos" w:eastAsia="Aptos" w:cs="Aptos"/>
          <w:noProof w:val="0"/>
          <w:sz w:val="24"/>
          <w:szCs w:val="24"/>
          <w:lang w:val="en-US"/>
        </w:rPr>
        <w:t>an</w:t>
      </w:r>
      <w:r w:rsidRPr="67D7CDDE" w:rsidR="409CA30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ordinary least squares (OLS) linear regressi</w:t>
      </w:r>
      <w:r w:rsidRPr="67D7CDDE" w:rsidR="2640429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on, comparing our predicted y values to our actual y values. </w:t>
      </w:r>
      <w:r w:rsidRPr="67D7CDDE" w:rsidR="5B6CDDB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To </w:t>
      </w:r>
      <w:r w:rsidRPr="67D7CDDE" w:rsidR="5B6CDDB8">
        <w:rPr>
          <w:rFonts w:ascii="Aptos" w:hAnsi="Aptos" w:eastAsia="Aptos" w:cs="Aptos"/>
          <w:noProof w:val="0"/>
          <w:sz w:val="24"/>
          <w:szCs w:val="24"/>
          <w:lang w:val="en-US"/>
        </w:rPr>
        <w:t>validate</w:t>
      </w:r>
      <w:r w:rsidRPr="67D7CDDE" w:rsidR="5B6CDDB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our </w:t>
      </w:r>
      <w:r w:rsidRPr="67D7CDDE" w:rsidR="3D0F64AF">
        <w:rPr>
          <w:rFonts w:ascii="Aptos" w:hAnsi="Aptos" w:eastAsia="Aptos" w:cs="Aptos"/>
          <w:noProof w:val="0"/>
          <w:sz w:val="24"/>
          <w:szCs w:val="24"/>
          <w:lang w:val="en-US"/>
        </w:rPr>
        <w:t>model's</w:t>
      </w:r>
      <w:r w:rsidRPr="67D7CDDE" w:rsidR="5B6CDDB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perf</w:t>
      </w:r>
      <w:r w:rsidRPr="67D7CDDE" w:rsidR="5B6CDDB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ormance, the accuracy of our predictions </w:t>
      </w:r>
      <w:r w:rsidRPr="67D7CDDE" w:rsidR="4E3E9E79">
        <w:rPr>
          <w:rFonts w:ascii="Aptos" w:hAnsi="Aptos" w:eastAsia="Aptos" w:cs="Aptos"/>
          <w:noProof w:val="0"/>
          <w:sz w:val="24"/>
          <w:szCs w:val="24"/>
          <w:lang w:val="en-US"/>
        </w:rPr>
        <w:t>was</w:t>
      </w:r>
      <w:r w:rsidRPr="67D7CDDE" w:rsidR="5B6CDDB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assessed using </w:t>
      </w:r>
      <w:r w:rsidRPr="67D7CDDE" w:rsidR="5B6CDDB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metrics </w:t>
      </w:r>
      <w:r w:rsidRPr="67D7CDDE" w:rsidR="5B6CDDB8">
        <w:rPr>
          <w:rFonts w:ascii="Aptos" w:hAnsi="Aptos" w:eastAsia="Aptos" w:cs="Aptos"/>
          <w:noProof w:val="0"/>
          <w:sz w:val="24"/>
          <w:szCs w:val="24"/>
          <w:lang w:val="en-US"/>
        </w:rPr>
        <w:t>such as the coefficient of determination (</w:t>
      </w:r>
      <w:r w:rsidRPr="67D7CDDE" w:rsidR="44CF171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R-Squared), </w:t>
      </w:r>
      <w:r w:rsidRPr="67D7CDDE" w:rsidR="567D7442">
        <w:rPr>
          <w:rFonts w:ascii="Aptos" w:hAnsi="Aptos" w:eastAsia="Aptos" w:cs="Aptos"/>
          <w:noProof w:val="0"/>
          <w:sz w:val="24"/>
          <w:szCs w:val="24"/>
          <w:lang w:val="en-US"/>
        </w:rPr>
        <w:t>and the residuals to ensure they followed</w:t>
      </w:r>
      <w:r w:rsidRPr="67D7CDDE" w:rsidR="567D744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 normal</w:t>
      </w:r>
      <w:r w:rsidRPr="67D7CDDE" w:rsidR="567D744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distribution. </w:t>
      </w:r>
      <w:r w:rsidRPr="67D7CDDE" w:rsidR="26404294">
        <w:rPr>
          <w:rFonts w:ascii="Aptos" w:hAnsi="Aptos" w:eastAsia="Aptos" w:cs="Aptos"/>
          <w:noProof w:val="0"/>
          <w:sz w:val="24"/>
          <w:szCs w:val="24"/>
          <w:lang w:val="en-US"/>
        </w:rPr>
        <w:t>Through</w:t>
      </w:r>
      <w:r w:rsidRPr="67D7CDDE" w:rsidR="030D77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this</w:t>
      </w:r>
      <w:r w:rsidRPr="67D7CDDE" w:rsidR="2640429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we were able to </w:t>
      </w:r>
      <w:r w:rsidRPr="67D7CDDE" w:rsidR="26404294">
        <w:rPr>
          <w:rFonts w:ascii="Aptos" w:hAnsi="Aptos" w:eastAsia="Aptos" w:cs="Aptos"/>
          <w:noProof w:val="0"/>
          <w:sz w:val="24"/>
          <w:szCs w:val="24"/>
          <w:lang w:val="en-US"/>
        </w:rPr>
        <w:t>determine</w:t>
      </w:r>
      <w:r w:rsidRPr="67D7CDDE" w:rsidR="2640429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 scale of compet</w:t>
      </w:r>
      <w:r w:rsidRPr="67D7CDDE" w:rsidR="26404294">
        <w:rPr>
          <w:rFonts w:ascii="Aptos" w:hAnsi="Aptos" w:eastAsia="Aptos" w:cs="Aptos"/>
          <w:noProof w:val="0"/>
          <w:sz w:val="24"/>
          <w:szCs w:val="24"/>
          <w:lang w:val="en-US"/>
        </w:rPr>
        <w:t>itivity</w:t>
      </w:r>
      <w:r w:rsidRPr="67D7CDDE" w:rsidR="6E0E35A8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  <w:r w:rsidRPr="67D7CDDE" w:rsidR="2640429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67D7CDDE" w:rsidR="41ED8C9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 </w:t>
      </w:r>
      <w:r w:rsidRPr="67D7CDDE" w:rsidR="377FD70E">
        <w:rPr>
          <w:rFonts w:ascii="Aptos" w:hAnsi="Aptos" w:eastAsia="Aptos" w:cs="Aptos"/>
          <w:noProof w:val="0"/>
          <w:sz w:val="24"/>
          <w:szCs w:val="24"/>
          <w:lang w:val="en-US"/>
        </w:rPr>
        <w:t>positive difference</w:t>
      </w:r>
      <w:r w:rsidRPr="67D7CDDE" w:rsidR="46FB870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suggested that the </w:t>
      </w:r>
      <w:r w:rsidRPr="67D7CDDE" w:rsidR="4DE4DA63">
        <w:rPr>
          <w:rFonts w:ascii="Aptos" w:hAnsi="Aptos" w:eastAsia="Aptos" w:cs="Aptos"/>
          <w:noProof w:val="0"/>
          <w:sz w:val="24"/>
          <w:szCs w:val="24"/>
          <w:lang w:val="en-US"/>
        </w:rPr>
        <w:t>predicted</w:t>
      </w:r>
      <w:r w:rsidRPr="67D7CDDE" w:rsidR="46FB870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y values were higher than</w:t>
      </w:r>
      <w:r w:rsidRPr="67D7CDDE" w:rsidR="46FB870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the actual ones, </w:t>
      </w:r>
      <w:r w:rsidRPr="67D7CDDE" w:rsidR="46FB8700">
        <w:rPr>
          <w:rFonts w:ascii="Aptos" w:hAnsi="Aptos" w:eastAsia="Aptos" w:cs="Aptos"/>
          <w:noProof w:val="0"/>
          <w:sz w:val="24"/>
          <w:szCs w:val="24"/>
          <w:lang w:val="en-US"/>
        </w:rPr>
        <w:t>indicating</w:t>
      </w:r>
      <w:r w:rsidRPr="67D7CDDE" w:rsidR="46FB870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 more compet</w:t>
      </w:r>
      <w:r w:rsidRPr="67D7CDDE" w:rsidR="4117AD9B">
        <w:rPr>
          <w:rFonts w:ascii="Aptos" w:hAnsi="Aptos" w:eastAsia="Aptos" w:cs="Aptos"/>
          <w:noProof w:val="0"/>
          <w:sz w:val="24"/>
          <w:szCs w:val="24"/>
          <w:lang w:val="en-US"/>
        </w:rPr>
        <w:t>it</w:t>
      </w:r>
      <w:r w:rsidRPr="67D7CDDE" w:rsidR="46FB870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ive environment. </w:t>
      </w:r>
      <w:r w:rsidRPr="67D7CDDE" w:rsidR="53C73EA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This approach allowed us to </w:t>
      </w:r>
      <w:r w:rsidRPr="67D7CDDE" w:rsidR="53C73EA5">
        <w:rPr>
          <w:rFonts w:ascii="Aptos" w:hAnsi="Aptos" w:eastAsia="Aptos" w:cs="Aptos"/>
          <w:noProof w:val="0"/>
          <w:sz w:val="24"/>
          <w:szCs w:val="24"/>
          <w:lang w:val="en-US"/>
        </w:rPr>
        <w:t>validate</w:t>
      </w:r>
      <w:r w:rsidRPr="67D7CDDE" w:rsidR="53C73EA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the analysis method and der</w:t>
      </w:r>
      <w:r w:rsidRPr="67D7CDDE" w:rsidR="53C73EA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ive meaningful insights from the data with confidence. </w:t>
      </w:r>
    </w:p>
    <w:p w:rsidR="73BB5CB2" w:rsidP="5D759F11" w:rsidRDefault="73BB5CB2" w14:paraId="763799D3" w14:textId="35D3F6B4">
      <w:pPr>
        <w:pStyle w:val="Normal"/>
        <w:bidi w:val="0"/>
        <w:spacing w:before="0" w:beforeAutospacing="off" w:after="160" w:afterAutospacing="off" w:line="279" w:lineRule="auto"/>
        <w:ind w:right="0"/>
        <w:jc w:val="left"/>
      </w:pPr>
      <w:r w:rsidRPr="5D759F11" w:rsidR="73BB5CB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3. Presentation/ Visualization (6%) </w:t>
      </w:r>
    </w:p>
    <w:p w:rsidR="73BB5CB2" w:rsidP="5D759F11" w:rsidRDefault="73BB5CB2" w14:paraId="3A1730AC" w14:textId="12A06172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Pr="67D7CDDE" w:rsidR="43F1C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A. Prepare presentations/ visualizations of both the data (and any metadata, </w:t>
      </w:r>
      <w:r>
        <w:tab/>
      </w:r>
      <w:r>
        <w:tab/>
      </w:r>
      <w:r w:rsidRPr="67D7CDDE" w:rsidR="43F1C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information) and the results of the analysis and describe them, min. 2-3 </w:t>
      </w:r>
      <w:r w:rsidRPr="67D7CDDE" w:rsidR="43F1C0AC">
        <w:rPr>
          <w:rFonts w:ascii="Aptos" w:hAnsi="Aptos" w:eastAsia="Aptos" w:cs="Aptos"/>
          <w:noProof w:val="0"/>
          <w:sz w:val="24"/>
          <w:szCs w:val="24"/>
          <w:lang w:val="en-US"/>
        </w:rPr>
        <w:t>sentences.</w:t>
      </w:r>
      <w:r>
        <w:tab/>
      </w:r>
      <w:r w:rsidRPr="67D7CDDE" w:rsidR="43F1C0AC">
        <w:rPr>
          <w:rFonts w:ascii="Aptos" w:hAnsi="Aptos" w:eastAsia="Aptos" w:cs="Aptos"/>
          <w:noProof w:val="0"/>
          <w:sz w:val="24"/>
          <w:szCs w:val="24"/>
          <w:lang w:val="en-US"/>
        </w:rPr>
        <w:t>(2%)</w:t>
      </w:r>
    </w:p>
    <w:p w:rsidR="73BB5CB2" w:rsidP="5D759F11" w:rsidRDefault="73BB5CB2" w14:paraId="5EC98380" w14:textId="02F9BF25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4A3B158F">
        <w:drawing>
          <wp:inline wp14:editId="3B2E3C7A" wp14:anchorId="6D75A1CD">
            <wp:extent cx="4130398" cy="3055885"/>
            <wp:effectExtent l="0" t="0" r="0" b="0"/>
            <wp:docPr id="18784779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fa6ff3e2f947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BB5CB2" w:rsidP="5D759F11" w:rsidRDefault="73BB5CB2" w14:paraId="5E033983" w14:textId="458C93AA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4A3B158F">
        <w:rPr/>
        <w:t xml:space="preserve">1.1 Figure </w:t>
      </w:r>
      <w:r w:rsidR="4A3B158F">
        <w:rPr/>
        <w:t>containing</w:t>
      </w:r>
      <w:r w:rsidR="4A3B158F">
        <w:rPr/>
        <w:t xml:space="preserve"> data frame from Strava.csv database file</w:t>
      </w:r>
    </w:p>
    <w:p w:rsidR="73BB5CB2" w:rsidP="5D759F11" w:rsidRDefault="73BB5CB2" w14:paraId="5469B562" w14:textId="2EE6DBDA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14C88B04">
        <w:drawing>
          <wp:inline wp14:editId="56493AAC" wp14:anchorId="6BA131C2">
            <wp:extent cx="4800600" cy="4800600"/>
            <wp:effectExtent l="0" t="0" r="0" b="0"/>
            <wp:docPr id="1695987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2654e3afcf41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BB5CB2" w:rsidP="5D759F11" w:rsidRDefault="73BB5CB2" w14:paraId="25E6A2E6" w14:textId="28AE1CF2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14C88B04">
        <w:rPr/>
        <w:t xml:space="preserve">1.2 Pair plots </w:t>
      </w:r>
      <w:r w:rsidR="2EA6FDD4">
        <w:rPr/>
        <w:t>comparing</w:t>
      </w:r>
      <w:r w:rsidR="14C88B04">
        <w:rPr/>
        <w:t xml:space="preserve"> variables found in data frame to each other. </w:t>
      </w:r>
    </w:p>
    <w:p w:rsidR="73BB5CB2" w:rsidP="5D759F11" w:rsidRDefault="73BB5CB2" w14:paraId="694FBB2F" w14:textId="20346B4A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14C88B04">
        <w:drawing>
          <wp:inline wp14:editId="5EECFE30" wp14:anchorId="45C7F4D2">
            <wp:extent cx="4085584" cy="3790950"/>
            <wp:effectExtent l="0" t="0" r="0" b="0"/>
            <wp:docPr id="898580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af8e3cad0440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584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BB5CB2" w:rsidP="5D759F11" w:rsidRDefault="73BB5CB2" w14:paraId="71E6B332" w14:textId="6545A625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14C88B04">
        <w:rPr/>
        <w:t xml:space="preserve">1.3 Correlation matrix created from Strava </w:t>
      </w:r>
      <w:r w:rsidR="095E5048">
        <w:rPr/>
        <w:t>data frame</w:t>
      </w:r>
      <w:r w:rsidR="095E5048">
        <w:rPr/>
        <w:t xml:space="preserve">. We can </w:t>
      </w:r>
      <w:r w:rsidR="095E5048">
        <w:rPr/>
        <w:t>utilize</w:t>
      </w:r>
      <w:r w:rsidR="095E5048">
        <w:rPr/>
        <w:t xml:space="preserve"> this matrix to </w:t>
      </w:r>
      <w:r>
        <w:tab/>
      </w:r>
      <w:r w:rsidR="095E5048">
        <w:rPr/>
        <w:t>determine</w:t>
      </w:r>
      <w:r w:rsidR="095E5048">
        <w:rPr/>
        <w:t xml:space="preserve"> correlation between variables much easier than pair plots. </w:t>
      </w:r>
    </w:p>
    <w:p w:rsidR="73BB5CB2" w:rsidP="5D759F11" w:rsidRDefault="73BB5CB2" w14:paraId="693B08A7" w14:textId="217459F3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448A4271">
        <w:drawing>
          <wp:inline wp14:editId="6C7D1FF7" wp14:anchorId="07451F19">
            <wp:extent cx="4562474" cy="3563450"/>
            <wp:effectExtent l="0" t="0" r="0" b="0"/>
            <wp:docPr id="1796007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b5bd7ca05f4d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4" cy="356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BB5CB2" w:rsidP="5D759F11" w:rsidRDefault="73BB5CB2" w14:paraId="637A47F0" w14:textId="25F9792E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78DB9904">
        <w:rPr/>
        <w:t xml:space="preserve">1.4 Histogram comparing the two variables of “Start Count” and “Frequency of </w:t>
      </w:r>
      <w:r>
        <w:tab/>
      </w:r>
      <w:r w:rsidR="78DB9904">
        <w:rPr/>
        <w:t xml:space="preserve">visits” showing direct linkage between the two variables. </w:t>
      </w:r>
    </w:p>
    <w:p w:rsidR="73BB5CB2" w:rsidP="5D759F11" w:rsidRDefault="73BB5CB2" w14:paraId="7032BFB0" w14:textId="5DABA3F1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377A117E">
        <w:drawing>
          <wp:inline wp14:editId="56C7A19E" wp14:anchorId="367294D3">
            <wp:extent cx="4905375" cy="3113026"/>
            <wp:effectExtent l="0" t="0" r="0" b="0"/>
            <wp:docPr id="18998989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b2d9bac9e648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11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BB5CB2" w:rsidP="5D759F11" w:rsidRDefault="73BB5CB2" w14:paraId="4AAF3C4D" w14:textId="12597A00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32AD0AC4">
        <w:rPr/>
        <w:t xml:space="preserve">1.5 Output of first </w:t>
      </w:r>
      <w:r w:rsidR="32AD0AC4">
        <w:rPr/>
        <w:t>Logisitic</w:t>
      </w:r>
      <w:r w:rsidR="32AD0AC4">
        <w:rPr/>
        <w:t xml:space="preserve"> regression model applied as well as a confusion matrix.</w:t>
      </w:r>
    </w:p>
    <w:p w:rsidR="73BB5CB2" w:rsidP="5D759F11" w:rsidRDefault="73BB5CB2" w14:paraId="3355F062" w14:textId="4CB16883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59426A38">
        <w:drawing>
          <wp:inline wp14:editId="60F3E604" wp14:anchorId="223FC7F4">
            <wp:extent cx="2979678" cy="1844200"/>
            <wp:effectExtent l="0" t="0" r="0" b="0"/>
            <wp:docPr id="2071806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7fbe97214d4e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BB5CB2" w:rsidP="5D759F11" w:rsidRDefault="73BB5CB2" w14:paraId="276EABDF" w14:textId="246E454F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59426A38">
        <w:rPr/>
        <w:t xml:space="preserve">1.6 Output of KNN Classifier Model on dataset. </w:t>
      </w:r>
    </w:p>
    <w:p w:rsidR="73BB5CB2" w:rsidP="5D759F11" w:rsidRDefault="73BB5CB2" w14:paraId="3EE84DA2" w14:textId="7399EA6A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565929C8">
        <w:drawing>
          <wp:inline wp14:editId="5F5FF711" wp14:anchorId="6DF1137B">
            <wp:extent cx="5057775" cy="2107406"/>
            <wp:effectExtent l="0" t="0" r="0" b="0"/>
            <wp:docPr id="1333838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ed879e016745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BB5CB2" w:rsidP="5D759F11" w:rsidRDefault="73BB5CB2" w14:paraId="577B96FE" w14:textId="7CD72655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565929C8">
        <w:rPr/>
        <w:t xml:space="preserve">1.7 Output of Neural Networks applied to our dataset. </w:t>
      </w:r>
    </w:p>
    <w:p w:rsidR="73BB5CB2" w:rsidP="5D759F11" w:rsidRDefault="73BB5CB2" w14:paraId="7A45B9D5" w14:textId="5A6C4C8E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565929C8">
        <w:drawing>
          <wp:inline wp14:editId="31673154" wp14:anchorId="72B921F9">
            <wp:extent cx="3368332" cy="1615580"/>
            <wp:effectExtent l="0" t="0" r="0" b="0"/>
            <wp:docPr id="1379373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76c00d6de042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BB5CB2" w:rsidP="5D759F11" w:rsidRDefault="73BB5CB2" w14:paraId="119ED42B" w14:textId="3DEAC2A3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565929C8">
        <w:rPr/>
        <w:t>1.8 Output of Random Forest Classifier.</w:t>
      </w:r>
    </w:p>
    <w:p w:rsidR="73BB5CB2" w:rsidP="5D759F11" w:rsidRDefault="73BB5CB2" w14:paraId="6262B4DD" w14:textId="72DD7CFC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1DDB2979">
        <w:drawing>
          <wp:inline wp14:editId="57D13159" wp14:anchorId="08BECEC2">
            <wp:extent cx="3284505" cy="1653683"/>
            <wp:effectExtent l="0" t="0" r="0" b="0"/>
            <wp:docPr id="1926412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d589d5597f4a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BB5CB2" w:rsidP="5D759F11" w:rsidRDefault="73BB5CB2" w14:paraId="734CF67F" w14:textId="0484F9B3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4EE7E22C">
        <w:rPr/>
        <w:t>1.9 Random Forest Classification Report</w:t>
      </w:r>
    </w:p>
    <w:p w:rsidR="73BB5CB2" w:rsidP="5D759F11" w:rsidRDefault="73BB5CB2" w14:paraId="6EE6F036" w14:textId="4CAB2C9D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</w:p>
    <w:p w:rsidR="73BB5CB2" w:rsidP="5D759F11" w:rsidRDefault="73BB5CB2" w14:paraId="032C3AB9" w14:textId="2C2DEA5A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5C65A56D">
        <w:drawing>
          <wp:inline wp14:editId="19DC2B21" wp14:anchorId="3E9DB62C">
            <wp:extent cx="4884844" cy="2080441"/>
            <wp:effectExtent l="0" t="0" r="0" b="0"/>
            <wp:docPr id="10638608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1b462f99d243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844" cy="208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BB5CB2" w:rsidP="67D7CDDE" w:rsidRDefault="73BB5CB2" w14:paraId="47AB95F3" w14:textId="641B715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 w:firstLine="0"/>
        <w:jc w:val="left"/>
      </w:pPr>
    </w:p>
    <w:p w:rsidR="73BB5CB2" w:rsidP="5D759F11" w:rsidRDefault="73BB5CB2" w14:paraId="574EF5B3" w14:textId="600E0FFF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1DDB2979">
        <w:rPr/>
        <w:t>1.</w:t>
      </w:r>
      <w:r w:rsidR="29B961AD">
        <w:rPr/>
        <w:t>10</w:t>
      </w:r>
      <w:r w:rsidR="1DDB2979">
        <w:rPr/>
        <w:t xml:space="preserve"> Output of Decision Tree Classifier.</w:t>
      </w:r>
    </w:p>
    <w:p w:rsidR="73BB5CB2" w:rsidP="5D759F11" w:rsidRDefault="73BB5CB2" w14:paraId="1F99D3BD" w14:textId="340F24E0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</w:p>
    <w:p w:rsidR="73BB5CB2" w:rsidP="5D759F11" w:rsidRDefault="73BB5CB2" w14:paraId="449C4D06" w14:textId="2922DC51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2F4F4696">
        <w:drawing>
          <wp:inline wp14:editId="2B0C4184" wp14:anchorId="7D272465">
            <wp:extent cx="4389500" cy="2103302"/>
            <wp:effectExtent l="0" t="0" r="0" b="0"/>
            <wp:docPr id="502008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56b528f54243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BB5CB2" w:rsidP="5D759F11" w:rsidRDefault="73BB5CB2" w14:paraId="24135A99" w14:textId="7BC2D743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508C3EB2">
        <w:rPr/>
        <w:t>1.11 Decision Tree Classification Report</w:t>
      </w:r>
      <w:r w:rsidR="2376B08C">
        <w:rPr/>
        <w:t xml:space="preserve">. </w:t>
      </w:r>
      <w:r w:rsidR="2376B08C">
        <w:rPr/>
        <w:t>Note both reports had classification issues and resulted in many models being similar.</w:t>
      </w:r>
      <w:r w:rsidR="2376B08C">
        <w:rPr/>
        <w:t xml:space="preserve"> </w:t>
      </w:r>
    </w:p>
    <w:p w:rsidR="73BB5CB2" w:rsidP="5D759F11" w:rsidRDefault="73BB5CB2" w14:paraId="50A9A8B8" w14:textId="3A92440E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57F548F1">
        <w:drawing>
          <wp:inline wp14:editId="0900C72D" wp14:anchorId="73790C2E">
            <wp:extent cx="2562225" cy="1556223"/>
            <wp:effectExtent l="0" t="0" r="0" b="0"/>
            <wp:docPr id="101791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39e7c4d87846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5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BB5CB2" w:rsidP="5D759F11" w:rsidRDefault="73BB5CB2" w14:paraId="54031511" w14:textId="5938906C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66FFE2FB">
        <w:rPr/>
        <w:t>1.1</w:t>
      </w:r>
      <w:r w:rsidR="40C96E42">
        <w:rPr/>
        <w:t>2</w:t>
      </w:r>
      <w:r w:rsidR="66FFE2FB">
        <w:rPr/>
        <w:t xml:space="preserve"> Ordinary Least Squares Regression Model</w:t>
      </w:r>
      <w:r w:rsidR="7BB04756">
        <w:rPr/>
        <w:t xml:space="preserve"> to predict fastest time</w:t>
      </w:r>
      <w:r w:rsidR="59C0A321">
        <w:rPr/>
        <w:t>.</w:t>
      </w:r>
    </w:p>
    <w:p w:rsidR="73BB5CB2" w:rsidP="5D759F11" w:rsidRDefault="73BB5CB2" w14:paraId="4837B290" w14:textId="0D865837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66FFE2FB">
        <w:drawing>
          <wp:inline wp14:editId="4959708F" wp14:anchorId="7668B21F">
            <wp:extent cx="2609850" cy="2045219"/>
            <wp:effectExtent l="0" t="0" r="0" b="0"/>
            <wp:docPr id="893661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bcfc24f2a342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04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BB5CB2" w:rsidP="5D759F11" w:rsidRDefault="73BB5CB2" w14:paraId="7216E27D" w14:textId="61114C19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66FFE2FB">
        <w:rPr/>
        <w:t>1.1</w:t>
      </w:r>
      <w:r w:rsidR="4029D779">
        <w:rPr/>
        <w:t>3</w:t>
      </w:r>
      <w:r w:rsidR="66FFE2FB">
        <w:rPr/>
        <w:t xml:space="preserve"> </w:t>
      </w:r>
      <w:r w:rsidR="23379C84">
        <w:rPr/>
        <w:t>Distribution of competitiveness variable created by OLS regression</w:t>
      </w:r>
    </w:p>
    <w:p w:rsidR="73BB5CB2" w:rsidP="5D759F11" w:rsidRDefault="73BB5CB2" w14:paraId="6D6D592A" w14:textId="7232B0BD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7D377249">
        <w:drawing>
          <wp:inline wp14:editId="0BFB6D7F" wp14:anchorId="2C399E8D">
            <wp:extent cx="4641944" cy="2990484"/>
            <wp:effectExtent l="0" t="0" r="0" b="0"/>
            <wp:docPr id="78724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c72c72d6bc48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944" cy="299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BB5CB2" w:rsidP="5D759F11" w:rsidRDefault="73BB5CB2" w14:paraId="1BF51BE6" w14:textId="3C5043D8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4FFF42BC">
        <w:rPr/>
        <w:t>1.1</w:t>
      </w:r>
      <w:r w:rsidR="115DE531">
        <w:rPr/>
        <w:t>4</w:t>
      </w:r>
      <w:r w:rsidR="4FFF42BC">
        <w:rPr/>
        <w:t xml:space="preserve"> Google Earth: </w:t>
      </w:r>
      <w:r w:rsidR="1534FD51">
        <w:rPr/>
        <w:t>m</w:t>
      </w:r>
      <w:r w:rsidR="4FFF42BC">
        <w:rPr/>
        <w:t xml:space="preserve">ost </w:t>
      </w:r>
      <w:r w:rsidR="4BEF8D0E">
        <w:rPr/>
        <w:t>c</w:t>
      </w:r>
      <w:r w:rsidR="4FFF42BC">
        <w:rPr/>
        <w:t>ompetitive trail</w:t>
      </w:r>
      <w:r w:rsidR="06E74D78">
        <w:rPr/>
        <w:t>s</w:t>
      </w:r>
      <w:r w:rsidR="4FFF42BC">
        <w:rPr/>
        <w:t xml:space="preserve"> visualization</w:t>
      </w:r>
    </w:p>
    <w:p w:rsidR="73BB5CB2" w:rsidP="5D759F11" w:rsidRDefault="73BB5CB2" w14:paraId="4168F1CF" w14:textId="348FAE3D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="1DDB2979">
        <w:rPr/>
        <w:t>All visual presentations of data as well as code output are contained</w:t>
      </w:r>
      <w:ins w:author="Ronayne, Anna (rona9385@vandals.uidaho.edu)" w:date="2024-04-29T05:00:16.537Z" w:id="1697613309">
        <w:r w:rsidR="2C060B6F">
          <w:t xml:space="preserve"> </w:t>
        </w:r>
      </w:ins>
      <w:r w:rsidR="5CB6153B">
        <w:rPr/>
        <w:t>in Python</w:t>
      </w:r>
      <w:r w:rsidR="1DDB2979">
        <w:rPr/>
        <w:t xml:space="preserve"> .</w:t>
      </w:r>
      <w:r w:rsidR="1DDB2979">
        <w:rPr/>
        <w:t>ipynb</w:t>
      </w:r>
      <w:r w:rsidR="1DDB2979">
        <w:rPr/>
        <w:t xml:space="preserve"> model</w:t>
      </w:r>
      <w:r w:rsidR="0A587E56">
        <w:rPr/>
        <w:t>s</w:t>
      </w:r>
      <w:r w:rsidR="1DDB2979">
        <w:rPr/>
        <w:t xml:space="preserve"> for ease of use and access</w:t>
      </w:r>
      <w:r w:rsidR="1DDB2979">
        <w:rPr/>
        <w:t xml:space="preserve">. </w:t>
      </w:r>
      <w:r w:rsidR="50EEE5C3">
        <w:rPr/>
        <w:t xml:space="preserve">Google Earth was </w:t>
      </w:r>
      <w:r w:rsidR="50EEE5C3">
        <w:rPr/>
        <w:t>utiliz</w:t>
      </w:r>
      <w:r w:rsidR="50EEE5C3">
        <w:rPr/>
        <w:t>ed</w:t>
      </w:r>
      <w:r w:rsidR="50EEE5C3">
        <w:rPr/>
        <w:t xml:space="preserve"> for further visualization, as it </w:t>
      </w:r>
      <w:r w:rsidR="4B3F1098">
        <w:rPr/>
        <w:t>displayed</w:t>
      </w:r>
      <w:r w:rsidR="50EEE5C3">
        <w:rPr/>
        <w:t xml:space="preserve"> an imported KML file </w:t>
      </w:r>
      <w:r w:rsidR="64BC6405">
        <w:rPr/>
        <w:t>generated with</w:t>
      </w:r>
      <w:r w:rsidR="4278AD3E">
        <w:rPr/>
        <w:t xml:space="preserve"> </w:t>
      </w:r>
      <w:r w:rsidR="4278AD3E">
        <w:rPr/>
        <w:t>python</w:t>
      </w:r>
      <w:r w:rsidR="4278AD3E">
        <w:rPr/>
        <w:t xml:space="preserve"> </w:t>
      </w:r>
      <w:r w:rsidR="4278AD3E">
        <w:rPr/>
        <w:t>code</w:t>
      </w:r>
      <w:r w:rsidR="4278AD3E">
        <w:rPr/>
        <w:t>.</w:t>
      </w:r>
      <w:r w:rsidR="38B9CB4D">
        <w:rPr/>
        <w:t xml:space="preserve"> </w:t>
      </w:r>
      <w:r w:rsidR="1DDB2979">
        <w:rPr/>
        <w:t>This</w:t>
      </w:r>
      <w:r w:rsidR="1DDB2979">
        <w:rPr/>
        <w:t xml:space="preserve"> </w:t>
      </w:r>
      <w:r w:rsidR="04F3D768">
        <w:rPr/>
        <w:t>visualization</w:t>
      </w:r>
      <w:r w:rsidR="1DDB2979">
        <w:rPr/>
        <w:t xml:space="preserve"> </w:t>
      </w:r>
      <w:r w:rsidR="223E0E6C">
        <w:rPr/>
        <w:t>saves</w:t>
      </w:r>
      <w:r w:rsidR="1DDB2979">
        <w:rPr/>
        <w:t xml:space="preserve"> those investigating o</w:t>
      </w:r>
      <w:r w:rsidR="2AE01B2F">
        <w:rPr/>
        <w:t xml:space="preserve">ur </w:t>
      </w:r>
      <w:r w:rsidR="1DDB2979">
        <w:rPr/>
        <w:t xml:space="preserve">findings </w:t>
      </w:r>
      <w:r w:rsidR="7537D0E6">
        <w:rPr/>
        <w:t xml:space="preserve">from having </w:t>
      </w:r>
      <w:r w:rsidR="1DDB2979">
        <w:rPr/>
        <w:t>t</w:t>
      </w:r>
      <w:r w:rsidR="71387F07">
        <w:rPr/>
        <w:t>o sift</w:t>
      </w:r>
      <w:r w:rsidR="1DDB2979">
        <w:rPr/>
        <w:t xml:space="preserve"> through </w:t>
      </w:r>
      <w:r w:rsidR="3A4CA082">
        <w:rPr/>
        <w:t>many</w:t>
      </w:r>
      <w:r w:rsidR="1DDB2979">
        <w:rPr/>
        <w:t xml:space="preserve"> </w:t>
      </w:r>
      <w:r w:rsidR="3D1FE713">
        <w:rPr/>
        <w:t xml:space="preserve">code </w:t>
      </w:r>
      <w:r w:rsidR="1DDB2979">
        <w:rPr/>
        <w:t>files</w:t>
      </w:r>
      <w:r w:rsidR="0F305DAB">
        <w:rPr/>
        <w:t xml:space="preserve">. Each form of output </w:t>
      </w:r>
      <w:r w:rsidR="282070F4">
        <w:rPr/>
        <w:t>and</w:t>
      </w:r>
      <w:r w:rsidR="0F305DAB">
        <w:rPr/>
        <w:t xml:space="preserve"> visual is stored </w:t>
      </w:r>
      <w:r w:rsidR="0A1B0723">
        <w:rPr/>
        <w:t>direc</w:t>
      </w:r>
      <w:r w:rsidR="0F305DAB">
        <w:rPr/>
        <w:t>t</w:t>
      </w:r>
      <w:r w:rsidR="0A1B0723">
        <w:rPr/>
        <w:t>ly</w:t>
      </w:r>
      <w:r w:rsidR="0F305DAB">
        <w:rPr/>
        <w:t xml:space="preserve"> below the related code </w:t>
      </w:r>
      <w:r w:rsidR="38305CEC">
        <w:rPr/>
        <w:t xml:space="preserve">cell </w:t>
      </w:r>
      <w:r w:rsidR="0F305DAB">
        <w:rPr/>
        <w:t>to allow</w:t>
      </w:r>
      <w:r w:rsidR="4A96D1D5">
        <w:rPr/>
        <w:t xml:space="preserve"> for</w:t>
      </w:r>
      <w:r w:rsidR="0F305DAB">
        <w:rPr/>
        <w:t xml:space="preserve"> understanding how the data is being manipulated to create the outp</w:t>
      </w:r>
      <w:r w:rsidR="7AE7BF08">
        <w:rPr/>
        <w:t xml:space="preserve">ut. </w:t>
      </w:r>
    </w:p>
    <w:p w:rsidR="73BB5CB2" w:rsidP="67D7CDDE" w:rsidRDefault="73BB5CB2" w14:paraId="57627F45" w14:textId="5D236E92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7D7CDDE" w:rsidR="43F1C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B. Document the management of the presentation/ visualization products and any </w:t>
      </w:r>
      <w:r>
        <w:tab/>
      </w:r>
      <w:r w:rsidRPr="67D7CDDE" w:rsidR="43F1C0AC">
        <w:rPr>
          <w:rFonts w:ascii="Aptos" w:hAnsi="Aptos" w:eastAsia="Aptos" w:cs="Aptos"/>
          <w:noProof w:val="0"/>
          <w:sz w:val="24"/>
          <w:szCs w:val="24"/>
          <w:lang w:val="en-US"/>
        </w:rPr>
        <w:t>associated metadata, etc. min. 2-3 sentences (2%)</w:t>
      </w:r>
    </w:p>
    <w:p w:rsidR="2D0C6707" w:rsidP="67D7CDDE" w:rsidRDefault="2D0C6707" w14:paraId="3A3341B4" w14:textId="6BFC494E">
      <w:pPr>
        <w:pStyle w:val="ListParagraph"/>
        <w:numPr>
          <w:ilvl w:val="0"/>
          <w:numId w:val="14"/>
        </w:numPr>
        <w:suppressLineNumbers w:val="0"/>
        <w:bidi w:val="0"/>
        <w:spacing w:before="0" w:beforeAutospacing="off" w:after="16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7D7CDDE" w:rsidR="2D0C670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Presentation and visualization products and associated </w:t>
      </w:r>
      <w:r w:rsidRPr="67D7CDDE" w:rsidR="2D0C6707">
        <w:rPr>
          <w:rFonts w:ascii="Aptos" w:hAnsi="Aptos" w:eastAsia="Aptos" w:cs="Aptos"/>
          <w:noProof w:val="0"/>
          <w:sz w:val="24"/>
          <w:szCs w:val="24"/>
          <w:lang w:val="en-US"/>
        </w:rPr>
        <w:t>meta</w:t>
      </w:r>
      <w:r w:rsidRPr="67D7CDDE" w:rsidR="2D0C670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data by using </w:t>
      </w:r>
      <w:r w:rsidRPr="67D7CDDE" w:rsidR="7DC65160">
        <w:rPr>
          <w:rFonts w:ascii="Aptos" w:hAnsi="Aptos" w:eastAsia="Aptos" w:cs="Aptos"/>
          <w:noProof w:val="0"/>
          <w:sz w:val="24"/>
          <w:szCs w:val="24"/>
          <w:lang w:val="en-US"/>
        </w:rPr>
        <w:t>version</w:t>
      </w:r>
      <w:r w:rsidRPr="67D7CDDE" w:rsidR="2D0C670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control system</w:t>
      </w:r>
      <w:r w:rsidRPr="67D7CDDE" w:rsidR="7660579F">
        <w:rPr>
          <w:rFonts w:ascii="Aptos" w:hAnsi="Aptos" w:eastAsia="Aptos" w:cs="Aptos"/>
          <w:noProof w:val="0"/>
          <w:sz w:val="24"/>
          <w:szCs w:val="24"/>
          <w:lang w:val="en-US"/>
        </w:rPr>
        <w:t>s</w:t>
      </w:r>
      <w:r w:rsidRPr="67D7CDDE" w:rsidR="2D0C670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like Git. Collaborative platforms such as OneDrive, Google Collab, and Visual Studio were used for project management. </w:t>
      </w:r>
      <w:r w:rsidRPr="67D7CDDE" w:rsidR="4C81323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While </w:t>
      </w:r>
      <w:r w:rsidRPr="67D7CDDE" w:rsidR="4C813237">
        <w:rPr>
          <w:rFonts w:ascii="Aptos" w:hAnsi="Aptos" w:eastAsia="Aptos" w:cs="Aptos"/>
          <w:noProof w:val="0"/>
          <w:sz w:val="24"/>
          <w:szCs w:val="24"/>
          <w:lang w:val="en-US"/>
        </w:rPr>
        <w:t>Meta</w:t>
      </w:r>
      <w:r w:rsidRPr="67D7CDDE" w:rsidR="4C81323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data including our source data and parameters were documented </w:t>
      </w:r>
      <w:r w:rsidRPr="67D7CDDE" w:rsidR="653012A4">
        <w:rPr>
          <w:rFonts w:ascii="Aptos" w:hAnsi="Aptos" w:eastAsia="Aptos" w:cs="Aptos"/>
          <w:noProof w:val="0"/>
          <w:sz w:val="24"/>
          <w:szCs w:val="24"/>
          <w:lang w:val="en-US"/>
        </w:rPr>
        <w:t>on GitHub where the dataset originally existed</w:t>
      </w:r>
      <w:r w:rsidRPr="67D7CDDE" w:rsidR="5FFE5EE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Updated forms of imports applied to the data in the forms of cross-validation metrics </w:t>
      </w:r>
      <w:r w:rsidRPr="67D7CDDE" w:rsidR="71C3B3A4">
        <w:rPr>
          <w:rFonts w:ascii="Aptos" w:hAnsi="Aptos" w:eastAsia="Aptos" w:cs="Aptos"/>
          <w:noProof w:val="0"/>
          <w:sz w:val="24"/>
          <w:szCs w:val="24"/>
          <w:lang w:val="en-US"/>
        </w:rPr>
        <w:t>were</w:t>
      </w:r>
      <w:r w:rsidRPr="67D7CDDE" w:rsidR="71C3B3A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used to ensure accuracy of output models. </w:t>
      </w:r>
    </w:p>
    <w:p w:rsidR="73BB5CB2" w:rsidP="5D759F11" w:rsidRDefault="73BB5CB2" w14:paraId="7777C0D9" w14:textId="39A64099">
      <w:pPr>
        <w:pStyle w:val="Normal"/>
        <w:bidi w:val="0"/>
        <w:spacing w:before="0" w:beforeAutospacing="off" w:after="160" w:afterAutospacing="off" w:line="279" w:lineRule="auto"/>
        <w:ind w:right="0" w:firstLine="720"/>
        <w:jc w:val="left"/>
      </w:pPr>
      <w:r w:rsidRPr="67D7CDDE" w:rsidR="43F1C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C. Describe how your presentation/ visualization meets the goal of the investigation </w:t>
      </w:r>
      <w:r>
        <w:tab/>
      </w:r>
      <w:r w:rsidRPr="67D7CDDE" w:rsidR="43F1C0AC">
        <w:rPr>
          <w:rFonts w:ascii="Aptos" w:hAnsi="Aptos" w:eastAsia="Aptos" w:cs="Aptos"/>
          <w:noProof w:val="0"/>
          <w:sz w:val="24"/>
          <w:szCs w:val="24"/>
          <w:lang w:val="en-US"/>
        </w:rPr>
        <w:t>and highlight any value that was gained, min. 3-4 sentences (2%)</w:t>
      </w:r>
    </w:p>
    <w:p w:rsidR="181F9859" w:rsidP="67D7CDDE" w:rsidRDefault="181F9859" w14:paraId="2E3B5236" w14:textId="2E97C44D">
      <w:pPr>
        <w:pStyle w:val="ListParagraph"/>
        <w:numPr>
          <w:ilvl w:val="0"/>
          <w:numId w:val="14"/>
        </w:numPr>
        <w:suppressLineNumbers w:val="0"/>
        <w:bidi w:val="0"/>
        <w:spacing w:before="0" w:beforeAutospacing="off" w:after="16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7D7CDDE" w:rsidR="181F985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Visualization of </w:t>
      </w:r>
      <w:r w:rsidRPr="67D7CDDE" w:rsidR="181F985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decision trees, </w:t>
      </w:r>
      <w:r w:rsidRPr="67D7CDDE" w:rsidR="6B61D3C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and a keyhole markup language (KML) allowed </w:t>
      </w:r>
      <w:r w:rsidRPr="67D7CDDE" w:rsidR="181F985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our team </w:t>
      </w:r>
      <w:r w:rsidRPr="67D7CDDE" w:rsidR="486AC5A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to </w:t>
      </w:r>
      <w:r w:rsidRPr="67D7CDDE" w:rsidR="486AC5A8">
        <w:rPr>
          <w:rFonts w:ascii="Aptos" w:hAnsi="Aptos" w:eastAsia="Aptos" w:cs="Aptos"/>
          <w:noProof w:val="0"/>
          <w:sz w:val="24"/>
          <w:szCs w:val="24"/>
          <w:lang w:val="en-US"/>
        </w:rPr>
        <w:t>comprehend</w:t>
      </w:r>
      <w:r w:rsidRPr="67D7CDDE" w:rsidR="486AC5A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the</w:t>
      </w:r>
      <w:r w:rsidRPr="67D7CDDE" w:rsidR="68A23AF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relationships between key variables.</w:t>
      </w:r>
      <w:r w:rsidRPr="67D7CDDE" w:rsidR="68A23AF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Through the </w:t>
      </w:r>
      <w:r w:rsidRPr="67D7CDDE" w:rsidR="108A87F8">
        <w:rPr>
          <w:rFonts w:ascii="Aptos" w:hAnsi="Aptos" w:eastAsia="Aptos" w:cs="Aptos"/>
          <w:noProof w:val="0"/>
          <w:sz w:val="24"/>
          <w:szCs w:val="24"/>
          <w:lang w:val="en-US"/>
        </w:rPr>
        <w:t>pair plots</w:t>
      </w:r>
      <w:r w:rsidRPr="67D7CDDE" w:rsidR="68A23AF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and confusion matrix’s insight</w:t>
      </w:r>
      <w:r w:rsidRPr="67D7CDDE" w:rsidR="1ACDCB5E">
        <w:rPr>
          <w:rFonts w:ascii="Aptos" w:hAnsi="Aptos" w:eastAsia="Aptos" w:cs="Aptos"/>
          <w:noProof w:val="0"/>
          <w:sz w:val="24"/>
          <w:szCs w:val="24"/>
          <w:lang w:val="en-US"/>
        </w:rPr>
        <w:t>,</w:t>
      </w:r>
      <w:r w:rsidRPr="67D7CDDE" w:rsidR="322F357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researchers can clearly see relationships in the dataset. </w:t>
      </w:r>
      <w:r w:rsidRPr="67D7CDDE" w:rsidR="16745338">
        <w:rPr>
          <w:rFonts w:ascii="Aptos" w:hAnsi="Aptos" w:eastAsia="Aptos" w:cs="Aptos"/>
          <w:noProof w:val="0"/>
          <w:sz w:val="24"/>
          <w:szCs w:val="24"/>
          <w:lang w:val="en-US"/>
        </w:rPr>
        <w:t>After that came comparisons between model performance and feature importance, and associated plots highlighted key predicto</w:t>
      </w:r>
      <w:r w:rsidRPr="67D7CDDE" w:rsidR="1FC4A42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rs, offering guidance on decision making and further analysis. </w:t>
      </w:r>
      <w:r w:rsidRPr="67D7CDDE" w:rsidR="155CB90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Overall, these visualizations added significant value and enabled our team to make the best possible informed decisions and </w:t>
      </w:r>
      <w:r w:rsidRPr="67D7CDDE" w:rsidR="155CB90E">
        <w:rPr>
          <w:rFonts w:ascii="Aptos" w:hAnsi="Aptos" w:eastAsia="Aptos" w:cs="Aptos"/>
          <w:noProof w:val="0"/>
          <w:sz w:val="24"/>
          <w:szCs w:val="24"/>
          <w:lang w:val="en-US"/>
        </w:rPr>
        <w:t>achieve</w:t>
      </w:r>
      <w:r w:rsidRPr="67D7CDDE" w:rsidR="155CB90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 deeper understanding</w:t>
      </w:r>
      <w:r w:rsidRPr="67D7CDDE" w:rsidR="2D6698E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of the data</w:t>
      </w:r>
      <w:r w:rsidRPr="67D7CDDE" w:rsidR="155CB90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</w:t>
      </w:r>
    </w:p>
    <w:p w:rsidR="73BB5CB2" w:rsidP="5D759F11" w:rsidRDefault="73BB5CB2" w14:paraId="7E46CFEB" w14:textId="5496CB14">
      <w:pPr>
        <w:pStyle w:val="Normal"/>
        <w:bidi w:val="0"/>
        <w:spacing w:before="0" w:beforeAutospacing="off" w:after="160" w:afterAutospacing="off" w:line="279" w:lineRule="auto"/>
        <w:ind w:right="0" w:firstLine="0"/>
        <w:jc w:val="left"/>
      </w:pPr>
      <w:r w:rsidRPr="5D759F11" w:rsidR="73BB5CB2">
        <w:rPr>
          <w:rFonts w:ascii="Aptos" w:hAnsi="Aptos" w:eastAsia="Aptos" w:cs="Aptos"/>
          <w:noProof w:val="0"/>
          <w:sz w:val="24"/>
          <w:szCs w:val="24"/>
          <w:lang w:val="en-US"/>
        </w:rPr>
        <w:t>4. Describe your overall data management plan for the results of questions 1, 2 and 3 using the 9 categories of data management from assignment 1, min. 1-2 sentences for each category (5%)</w:t>
      </w:r>
    </w:p>
    <w:p w:rsidR="73BB5CB2" w:rsidP="5D759F11" w:rsidRDefault="73BB5CB2" w14:paraId="2D67E4BE" w14:textId="733F3F5A">
      <w:pPr>
        <w:pStyle w:val="ListParagraph"/>
        <w:numPr>
          <w:ilvl w:val="0"/>
          <w:numId w:val="14"/>
        </w:numPr>
        <w:suppressLineNumbers w:val="0"/>
        <w:bidi w:val="0"/>
        <w:spacing w:before="0" w:beforeAutospacing="off" w:after="16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7D7CDDE" w:rsidR="43F1C0AC">
        <w:rPr>
          <w:rFonts w:ascii="Aptos" w:hAnsi="Aptos" w:eastAsia="Aptos" w:cs="Aptos"/>
          <w:noProof w:val="0"/>
          <w:sz w:val="24"/>
          <w:szCs w:val="24"/>
          <w:lang w:val="en-US"/>
        </w:rPr>
        <w:t>Logical Collections</w:t>
      </w:r>
      <w:r w:rsidRPr="67D7CDDE" w:rsidR="19F3A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</w:t>
      </w:r>
      <w:r w:rsidRPr="67D7CDDE" w:rsidR="4CF9F08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You can download the dataset as a single file </w:t>
      </w:r>
      <w:r w:rsidRPr="67D7CDDE" w:rsidR="4CF9F084">
        <w:rPr>
          <w:rFonts w:ascii="Aptos" w:hAnsi="Aptos" w:eastAsia="Aptos" w:cs="Aptos"/>
          <w:noProof w:val="0"/>
          <w:sz w:val="24"/>
          <w:szCs w:val="24"/>
          <w:lang w:val="en-US"/>
        </w:rPr>
        <w:t>comprising</w:t>
      </w:r>
      <w:r w:rsidRPr="67D7CDDE" w:rsidR="4CF9F08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36 columns of data</w:t>
      </w:r>
      <w:r w:rsidRPr="67D7CDDE" w:rsidR="7C15EC1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</w:t>
      </w:r>
      <w:r w:rsidRPr="67D7CDDE" w:rsidR="19F3A4AC">
        <w:rPr>
          <w:rFonts w:ascii="Aptos" w:hAnsi="Aptos" w:eastAsia="Aptos" w:cs="Aptos"/>
          <w:noProof w:val="0"/>
          <w:sz w:val="24"/>
          <w:szCs w:val="24"/>
          <w:lang w:val="en-US"/>
        </w:rPr>
        <w:t>Data was collected and organized into</w:t>
      </w:r>
      <w:r w:rsidRPr="67D7CDDE" w:rsidR="3F37D90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 all-inclusive</w:t>
      </w:r>
      <w:r w:rsidRPr="67D7CDDE" w:rsidR="19F3A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67D7CDDE" w:rsidR="19F3A4AC">
        <w:rPr>
          <w:rFonts w:ascii="Aptos" w:hAnsi="Aptos" w:eastAsia="Aptos" w:cs="Aptos"/>
          <w:noProof w:val="0"/>
          <w:sz w:val="24"/>
          <w:szCs w:val="24"/>
          <w:lang w:val="en-US"/>
        </w:rPr>
        <w:t>dataset</w:t>
      </w:r>
      <w:r w:rsidRPr="67D7CDDE" w:rsidR="466CB36B">
        <w:rPr>
          <w:rFonts w:ascii="Aptos" w:hAnsi="Aptos" w:eastAsia="Aptos" w:cs="Aptos"/>
          <w:noProof w:val="0"/>
          <w:sz w:val="24"/>
          <w:szCs w:val="24"/>
          <w:lang w:val="en-US"/>
        </w:rPr>
        <w:t>. F</w:t>
      </w:r>
      <w:r w:rsidRPr="67D7CDDE" w:rsidR="19F3A4AC">
        <w:rPr>
          <w:rFonts w:ascii="Aptos" w:hAnsi="Aptos" w:eastAsia="Aptos" w:cs="Aptos"/>
          <w:noProof w:val="0"/>
          <w:sz w:val="24"/>
          <w:szCs w:val="24"/>
          <w:lang w:val="en-US"/>
        </w:rPr>
        <w:t>unction</w:t>
      </w:r>
      <w:r w:rsidRPr="67D7CDDE" w:rsidR="7915A1D7">
        <w:rPr>
          <w:rFonts w:ascii="Aptos" w:hAnsi="Aptos" w:eastAsia="Aptos" w:cs="Aptos"/>
          <w:noProof w:val="0"/>
          <w:sz w:val="24"/>
          <w:szCs w:val="24"/>
          <w:lang w:val="en-US"/>
        </w:rPr>
        <w:t>s</w:t>
      </w:r>
      <w:r w:rsidRPr="67D7CDDE" w:rsidR="19F3A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applied to the combi</w:t>
      </w:r>
      <w:r w:rsidRPr="67D7CDDE" w:rsidR="5B2E095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ned dataset </w:t>
      </w:r>
      <w:r w:rsidRPr="67D7CDDE" w:rsidR="5B2E095D">
        <w:rPr>
          <w:rFonts w:ascii="Aptos" w:hAnsi="Aptos" w:eastAsia="Aptos" w:cs="Aptos"/>
          <w:noProof w:val="0"/>
          <w:sz w:val="24"/>
          <w:szCs w:val="24"/>
          <w:lang w:val="en-US"/>
        </w:rPr>
        <w:t>contained</w:t>
      </w:r>
      <w:r w:rsidRPr="67D7CDDE" w:rsidR="5B2E095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the same type</w:t>
      </w:r>
      <w:r w:rsidRPr="67D7CDDE" w:rsidR="4C77DAB4">
        <w:rPr>
          <w:rFonts w:ascii="Aptos" w:hAnsi="Aptos" w:eastAsia="Aptos" w:cs="Aptos"/>
          <w:noProof w:val="0"/>
          <w:sz w:val="24"/>
          <w:szCs w:val="24"/>
          <w:lang w:val="en-US"/>
        </w:rPr>
        <w:t>s</w:t>
      </w:r>
      <w:r w:rsidRPr="67D7CDDE" w:rsidR="5B2E095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of output to ensure ease of use and comparison of </w:t>
      </w:r>
      <w:r w:rsidRPr="67D7CDDE" w:rsidR="5B2E095D">
        <w:rPr>
          <w:rFonts w:ascii="Aptos" w:hAnsi="Aptos" w:eastAsia="Aptos" w:cs="Aptos"/>
          <w:noProof w:val="0"/>
          <w:sz w:val="24"/>
          <w:szCs w:val="24"/>
          <w:lang w:val="en-US"/>
        </w:rPr>
        <w:t>effectiveness</w:t>
      </w:r>
      <w:r w:rsidRPr="67D7CDDE" w:rsidR="6F3481EC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73BB5CB2" w:rsidP="5D759F11" w:rsidRDefault="73BB5CB2" w14:paraId="5F400982" w14:textId="61107E8C">
      <w:pPr>
        <w:pStyle w:val="ListParagraph"/>
        <w:numPr>
          <w:ilvl w:val="0"/>
          <w:numId w:val="14"/>
        </w:numPr>
        <w:suppressLineNumbers w:val="0"/>
        <w:bidi w:val="0"/>
        <w:spacing w:before="0" w:beforeAutospacing="off" w:after="16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7D7CDDE" w:rsidR="43F1C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Physical Data </w:t>
      </w:r>
      <w:r w:rsidRPr="67D7CDDE" w:rsidR="3348D6A3">
        <w:rPr>
          <w:rFonts w:ascii="Aptos" w:hAnsi="Aptos" w:eastAsia="Aptos" w:cs="Aptos"/>
          <w:noProof w:val="0"/>
          <w:sz w:val="24"/>
          <w:szCs w:val="24"/>
          <w:lang w:val="en-US"/>
        </w:rPr>
        <w:t>Handling -</w:t>
      </w:r>
      <w:r w:rsidRPr="67D7CDDE" w:rsidR="28846CD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Data was stored in a secure yet accessible location of a shared OneDrive environment. Having a collaborative cloud storage solution ensured </w:t>
      </w:r>
      <w:r w:rsidRPr="67D7CDDE" w:rsidR="28846CD5">
        <w:rPr>
          <w:rFonts w:ascii="Aptos" w:hAnsi="Aptos" w:eastAsia="Aptos" w:cs="Aptos"/>
          <w:noProof w:val="0"/>
          <w:sz w:val="24"/>
          <w:szCs w:val="24"/>
          <w:lang w:val="en-US"/>
        </w:rPr>
        <w:t>ap</w:t>
      </w:r>
      <w:r w:rsidRPr="67D7CDDE" w:rsidR="24043653">
        <w:rPr>
          <w:rFonts w:ascii="Aptos" w:hAnsi="Aptos" w:eastAsia="Aptos" w:cs="Aptos"/>
          <w:noProof w:val="0"/>
          <w:sz w:val="24"/>
          <w:szCs w:val="24"/>
          <w:lang w:val="en-US"/>
        </w:rPr>
        <w:t>propriate backups</w:t>
      </w:r>
      <w:r w:rsidRPr="67D7CDDE" w:rsidR="2404365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and control mechanisms were applied. </w:t>
      </w:r>
    </w:p>
    <w:p w:rsidR="73BB5CB2" w:rsidP="67D7CDDE" w:rsidRDefault="73BB5CB2" w14:paraId="7046EC3F" w14:textId="0AADDAD3">
      <w:pPr>
        <w:pStyle w:val="ListParagraph"/>
        <w:numPr>
          <w:ilvl w:val="0"/>
          <w:numId w:val="14"/>
        </w:numPr>
        <w:bidi w:val="0"/>
        <w:spacing w:before="0" w:beforeAutospacing="off" w:after="160" w:afterAutospacing="off" w:line="279" w:lineRule="auto"/>
        <w:ind w:right="0"/>
        <w:jc w:val="left"/>
        <w:rPr>
          <w:noProof w:val="0"/>
          <w:lang w:val="en-US"/>
        </w:rPr>
      </w:pPr>
      <w:r w:rsidRPr="67D7CDDE" w:rsidR="43F1C0AC">
        <w:rPr>
          <w:noProof w:val="0"/>
          <w:lang w:val="en-US"/>
        </w:rPr>
        <w:t>Interoperability Support</w:t>
      </w:r>
      <w:r w:rsidRPr="67D7CDDE" w:rsidR="3684835A">
        <w:rPr>
          <w:noProof w:val="0"/>
          <w:lang w:val="en-US"/>
        </w:rPr>
        <w:t xml:space="preserve"> – Data was stored in open source .csv file </w:t>
      </w:r>
      <w:r w:rsidRPr="67D7CDDE" w:rsidR="706C2CC3">
        <w:rPr>
          <w:noProof w:val="0"/>
          <w:lang w:val="en-US"/>
        </w:rPr>
        <w:t xml:space="preserve">format </w:t>
      </w:r>
      <w:r w:rsidRPr="67D7CDDE" w:rsidR="3684835A">
        <w:rPr>
          <w:noProof w:val="0"/>
          <w:lang w:val="en-US"/>
        </w:rPr>
        <w:t xml:space="preserve">before being imported and parsed in a Python based environment. Use of </w:t>
      </w:r>
      <w:r w:rsidRPr="67D7CDDE" w:rsidR="203DD8DC">
        <w:rPr>
          <w:noProof w:val="0"/>
          <w:lang w:val="en-US"/>
        </w:rPr>
        <w:t>open-source</w:t>
      </w:r>
      <w:r w:rsidRPr="67D7CDDE" w:rsidR="3684835A">
        <w:rPr>
          <w:noProof w:val="0"/>
          <w:lang w:val="en-US"/>
        </w:rPr>
        <w:t xml:space="preserve"> datasets and tools applied ensured interoperability support </w:t>
      </w:r>
      <w:r w:rsidRPr="67D7CDDE" w:rsidR="3826FBE6">
        <w:rPr>
          <w:noProof w:val="0"/>
          <w:lang w:val="en-US"/>
        </w:rPr>
        <w:t xml:space="preserve">and analysis tools and platforms used now </w:t>
      </w:r>
      <w:r w:rsidRPr="67D7CDDE" w:rsidR="2FA0CC42">
        <w:rPr>
          <w:noProof w:val="0"/>
          <w:lang w:val="en-US"/>
        </w:rPr>
        <w:t>and, in the future,</w:t>
      </w:r>
      <w:r w:rsidRPr="67D7CDDE" w:rsidR="3826FBE6">
        <w:rPr>
          <w:noProof w:val="0"/>
          <w:lang w:val="en-US"/>
        </w:rPr>
        <w:t xml:space="preserve"> could easily</w:t>
      </w:r>
      <w:r w:rsidRPr="67D7CDDE" w:rsidR="4EFEB4C8">
        <w:rPr>
          <w:noProof w:val="0"/>
          <w:lang w:val="en-US"/>
        </w:rPr>
        <w:t xml:space="preserve"> be </w:t>
      </w:r>
      <w:r w:rsidRPr="67D7CDDE" w:rsidR="3826FBE6">
        <w:rPr>
          <w:noProof w:val="0"/>
          <w:lang w:val="en-US"/>
        </w:rPr>
        <w:t xml:space="preserve">applied. </w:t>
      </w:r>
    </w:p>
    <w:p w:rsidR="73BB5CB2" w:rsidP="67D7CDDE" w:rsidRDefault="73BB5CB2" w14:paraId="4A26AB6D" w14:textId="24A73D81">
      <w:pPr>
        <w:pStyle w:val="ListParagraph"/>
        <w:numPr>
          <w:ilvl w:val="0"/>
          <w:numId w:val="14"/>
        </w:numPr>
        <w:bidi w:val="0"/>
        <w:spacing w:before="0" w:beforeAutospacing="off" w:after="160" w:afterAutospacing="off" w:line="279" w:lineRule="auto"/>
        <w:ind w:right="0"/>
        <w:jc w:val="left"/>
        <w:rPr>
          <w:noProof w:val="0"/>
          <w:lang w:val="en-US"/>
        </w:rPr>
      </w:pPr>
      <w:r w:rsidRPr="67D7CDDE" w:rsidR="43F1C0AC">
        <w:rPr>
          <w:noProof w:val="0"/>
          <w:lang w:val="en-US"/>
        </w:rPr>
        <w:t>Security</w:t>
      </w:r>
      <w:r w:rsidRPr="67D7CDDE" w:rsidR="0E1C3109">
        <w:rPr>
          <w:noProof w:val="0"/>
          <w:lang w:val="en-US"/>
        </w:rPr>
        <w:t xml:space="preserve"> – Access controls and encryption</w:t>
      </w:r>
      <w:r w:rsidRPr="67D7CDDE" w:rsidR="7982AE34">
        <w:rPr>
          <w:noProof w:val="0"/>
          <w:lang w:val="en-US"/>
        </w:rPr>
        <w:t xml:space="preserve"> were exercises by the standard practices of the </w:t>
      </w:r>
      <w:r w:rsidRPr="67D7CDDE" w:rsidR="7982AE34">
        <w:rPr>
          <w:noProof w:val="0"/>
          <w:lang w:val="en-US"/>
        </w:rPr>
        <w:t>GitHub</w:t>
      </w:r>
      <w:r w:rsidRPr="67D7CDDE" w:rsidR="7982AE34">
        <w:rPr>
          <w:noProof w:val="0"/>
          <w:lang w:val="en-US"/>
        </w:rPr>
        <w:t xml:space="preserve"> repository where the project is stored</w:t>
      </w:r>
      <w:r w:rsidRPr="67D7CDDE" w:rsidR="0E1C3109">
        <w:rPr>
          <w:noProof w:val="0"/>
          <w:lang w:val="en-US"/>
        </w:rPr>
        <w:t xml:space="preserve">. </w:t>
      </w:r>
    </w:p>
    <w:p w:rsidR="73BB5CB2" w:rsidP="67D7CDDE" w:rsidRDefault="73BB5CB2" w14:paraId="39B8DA98" w14:textId="5EBAB0C7">
      <w:pPr>
        <w:pStyle w:val="ListParagraph"/>
        <w:numPr>
          <w:ilvl w:val="0"/>
          <w:numId w:val="14"/>
        </w:numPr>
        <w:bidi w:val="0"/>
        <w:spacing w:before="0" w:beforeAutospacing="off" w:after="160" w:afterAutospacing="off" w:line="279" w:lineRule="auto"/>
        <w:ind w:right="0"/>
        <w:jc w:val="left"/>
        <w:rPr>
          <w:noProof w:val="0"/>
          <w:lang w:val="en-US"/>
        </w:rPr>
      </w:pPr>
      <w:r w:rsidRPr="67D7CDDE" w:rsidR="43F1C0AC">
        <w:rPr>
          <w:noProof w:val="0"/>
          <w:lang w:val="en-US"/>
        </w:rPr>
        <w:t>Data Ownership</w:t>
      </w:r>
      <w:r w:rsidRPr="67D7CDDE" w:rsidR="6FBB4FA4">
        <w:rPr>
          <w:noProof w:val="0"/>
          <w:lang w:val="en-US"/>
        </w:rPr>
        <w:t xml:space="preserve"> – Clear documentation and usage rights for the data </w:t>
      </w:r>
      <w:r w:rsidRPr="67D7CDDE" w:rsidR="2D51D521">
        <w:rPr>
          <w:noProof w:val="0"/>
          <w:lang w:val="en-US"/>
        </w:rPr>
        <w:t>are</w:t>
      </w:r>
      <w:r w:rsidRPr="67D7CDDE" w:rsidR="6FBB4FA4">
        <w:rPr>
          <w:noProof w:val="0"/>
          <w:lang w:val="en-US"/>
        </w:rPr>
        <w:t xml:space="preserve"> defined</w:t>
      </w:r>
      <w:r w:rsidRPr="67D7CDDE" w:rsidR="1867992F">
        <w:rPr>
          <w:noProof w:val="0"/>
          <w:lang w:val="en-US"/>
        </w:rPr>
        <w:t xml:space="preserve"> in the metadata.</w:t>
      </w:r>
    </w:p>
    <w:p w:rsidR="73BB5CB2" w:rsidP="5D759F11" w:rsidRDefault="73BB5CB2" w14:paraId="6E83DAA3" w14:textId="3700E546">
      <w:pPr>
        <w:pStyle w:val="ListParagraph"/>
        <w:numPr>
          <w:ilvl w:val="0"/>
          <w:numId w:val="14"/>
        </w:numPr>
        <w:suppressLineNumbers w:val="0"/>
        <w:bidi w:val="0"/>
        <w:spacing w:before="0" w:beforeAutospacing="off" w:after="160" w:afterAutospacing="off" w:line="279" w:lineRule="auto"/>
        <w:ind w:left="1440" w:right="0" w:hanging="36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7D7CDDE" w:rsidR="43F1C0AC">
        <w:rPr>
          <w:rFonts w:ascii="Aptos" w:hAnsi="Aptos" w:eastAsia="Aptos" w:cs="Aptos"/>
          <w:noProof w:val="0"/>
          <w:sz w:val="24"/>
          <w:szCs w:val="24"/>
          <w:lang w:val="en-US"/>
        </w:rPr>
        <w:t>Meta</w:t>
      </w:r>
      <w:r w:rsidRPr="67D7CDDE" w:rsidR="43F1C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Dat</w:t>
      </w:r>
      <w:r w:rsidRPr="67D7CDDE" w:rsidR="37364C0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 – Data relating to data sources, preprocessing steps, model parameters, and </w:t>
      </w:r>
      <w:r w:rsidRPr="67D7CDDE" w:rsidR="0CFF6836">
        <w:rPr>
          <w:rFonts w:ascii="Aptos" w:hAnsi="Aptos" w:eastAsia="Aptos" w:cs="Aptos"/>
          <w:noProof w:val="0"/>
          <w:sz w:val="24"/>
          <w:szCs w:val="24"/>
          <w:lang w:val="en-US"/>
        </w:rPr>
        <w:t>analysis</w:t>
      </w:r>
      <w:r w:rsidRPr="67D7CDDE" w:rsidR="37364C0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outcomes where documented and context provided for </w:t>
      </w:r>
      <w:r w:rsidRPr="67D7CDDE" w:rsidR="070824BF">
        <w:rPr>
          <w:rFonts w:ascii="Aptos" w:hAnsi="Aptos" w:eastAsia="Aptos" w:cs="Aptos"/>
          <w:noProof w:val="0"/>
          <w:sz w:val="24"/>
          <w:szCs w:val="24"/>
          <w:lang w:val="en-US"/>
        </w:rPr>
        <w:t>interpretation</w:t>
      </w:r>
      <w:r w:rsidRPr="67D7CDDE" w:rsidR="37364C0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purposes for further </w:t>
      </w:r>
      <w:r w:rsidRPr="67D7CDDE" w:rsidR="4353E811">
        <w:rPr>
          <w:rFonts w:ascii="Aptos" w:hAnsi="Aptos" w:eastAsia="Aptos" w:cs="Aptos"/>
          <w:noProof w:val="0"/>
          <w:sz w:val="24"/>
          <w:szCs w:val="24"/>
          <w:lang w:val="en-US"/>
        </w:rPr>
        <w:t>research</w:t>
      </w:r>
      <w:r w:rsidRPr="67D7CDDE" w:rsidR="37364C0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and </w:t>
      </w:r>
      <w:r w:rsidRPr="67D7CDDE" w:rsidR="44AFD433">
        <w:rPr>
          <w:rFonts w:ascii="Aptos" w:hAnsi="Aptos" w:eastAsia="Aptos" w:cs="Aptos"/>
          <w:noProof w:val="0"/>
          <w:sz w:val="24"/>
          <w:szCs w:val="24"/>
          <w:lang w:val="en-US"/>
        </w:rPr>
        <w:t>reference</w:t>
      </w:r>
      <w:r w:rsidRPr="67D7CDDE" w:rsidR="37364C0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</w:t>
      </w:r>
      <w:r w:rsidRPr="67D7CDDE" w:rsidR="3FD8BF62">
        <w:rPr>
          <w:rFonts w:ascii="Aptos" w:hAnsi="Aptos" w:eastAsia="Aptos" w:cs="Aptos"/>
          <w:noProof w:val="0"/>
          <w:sz w:val="24"/>
          <w:szCs w:val="24"/>
          <w:lang w:val="en-US"/>
        </w:rPr>
        <w:t>Meta</w:t>
      </w:r>
      <w:r w:rsidRPr="67D7CDDE" w:rsidR="3FD8BF6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data can be found in both the code and </w:t>
      </w:r>
      <w:r w:rsidRPr="67D7CDDE" w:rsidR="3FD8BF6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hosted on </w:t>
      </w:r>
      <w:r w:rsidRPr="67D7CDDE" w:rsidR="23114E32">
        <w:rPr>
          <w:rFonts w:ascii="Aptos" w:hAnsi="Aptos" w:eastAsia="Aptos" w:cs="Aptos"/>
          <w:noProof w:val="0"/>
          <w:sz w:val="24"/>
          <w:szCs w:val="24"/>
          <w:lang w:val="en-US"/>
        </w:rPr>
        <w:t>GitHub</w:t>
      </w:r>
      <w:r w:rsidRPr="67D7CDDE" w:rsidR="3FD8BF6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67D7CDDE" w:rsidR="65452DE7">
        <w:rPr>
          <w:rFonts w:ascii="Aptos" w:hAnsi="Aptos" w:eastAsia="Aptos" w:cs="Aptos"/>
          <w:noProof w:val="0"/>
          <w:sz w:val="24"/>
          <w:szCs w:val="24"/>
          <w:lang w:val="en-US"/>
        </w:rPr>
        <w:t>contains</w:t>
      </w:r>
      <w:r w:rsidRPr="67D7CDDE" w:rsidR="3FD8BF6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the dataset used.</w:t>
      </w:r>
    </w:p>
    <w:p w:rsidR="73BB5CB2" w:rsidP="5D759F11" w:rsidRDefault="73BB5CB2" w14:paraId="62B0ABBE" w14:textId="0A7A13E0">
      <w:pPr>
        <w:pStyle w:val="ListParagraph"/>
        <w:numPr>
          <w:ilvl w:val="0"/>
          <w:numId w:val="14"/>
        </w:numPr>
        <w:bidi w:val="0"/>
        <w:spacing w:before="0" w:beforeAutospacing="off" w:after="160" w:afterAutospacing="off" w:line="279" w:lineRule="auto"/>
        <w:ind w:right="0"/>
        <w:jc w:val="left"/>
        <w:rPr>
          <w:noProof w:val="0"/>
          <w:lang w:val="en-US"/>
        </w:rPr>
      </w:pPr>
      <w:r w:rsidRPr="67D7CDDE" w:rsidR="43F1C0AC">
        <w:rPr>
          <w:noProof w:val="0"/>
          <w:lang w:val="en-US"/>
        </w:rPr>
        <w:t>Persistence</w:t>
      </w:r>
      <w:r w:rsidRPr="67D7CDDE" w:rsidR="7970ACB2">
        <w:rPr>
          <w:noProof w:val="0"/>
          <w:lang w:val="en-US"/>
        </w:rPr>
        <w:t xml:space="preserve"> – Data was stored in a long-lasting universal format with regular </w:t>
      </w:r>
      <w:r w:rsidRPr="67D7CDDE" w:rsidR="5A7F82AF">
        <w:rPr>
          <w:noProof w:val="0"/>
          <w:lang w:val="en-US"/>
        </w:rPr>
        <w:t xml:space="preserve">local </w:t>
      </w:r>
      <w:r w:rsidRPr="67D7CDDE" w:rsidR="7970ACB2">
        <w:rPr>
          <w:noProof w:val="0"/>
          <w:lang w:val="en-US"/>
        </w:rPr>
        <w:t xml:space="preserve">backups ensuring integrity and availability. </w:t>
      </w:r>
      <w:r w:rsidRPr="67D7CDDE" w:rsidR="6AEC019E">
        <w:rPr>
          <w:noProof w:val="0"/>
          <w:lang w:val="en-US"/>
        </w:rPr>
        <w:t>Access was limited to the research team for the project's extent before publication to a</w:t>
      </w:r>
      <w:r w:rsidRPr="67D7CDDE" w:rsidR="4922E419">
        <w:rPr>
          <w:noProof w:val="0"/>
          <w:lang w:val="en-US"/>
        </w:rPr>
        <w:t xml:space="preserve"> public GitHub repository at https://github.com/26noahr/StravaProject.</w:t>
      </w:r>
    </w:p>
    <w:p w:rsidR="73BB5CB2" w:rsidP="5D759F11" w:rsidRDefault="73BB5CB2" w14:paraId="1C4DF22F" w14:textId="0541A9AB">
      <w:pPr>
        <w:pStyle w:val="ListParagraph"/>
        <w:numPr>
          <w:ilvl w:val="0"/>
          <w:numId w:val="14"/>
        </w:numPr>
        <w:bidi w:val="0"/>
        <w:spacing w:before="0" w:beforeAutospacing="off" w:after="160" w:afterAutospacing="off" w:line="279" w:lineRule="auto"/>
        <w:ind w:right="0"/>
        <w:jc w:val="left"/>
        <w:rPr>
          <w:noProof w:val="0"/>
          <w:lang w:val="en-US"/>
        </w:rPr>
      </w:pPr>
      <w:r w:rsidRPr="67D7CDDE" w:rsidR="43F1C0AC">
        <w:rPr>
          <w:noProof w:val="0"/>
          <w:lang w:val="en-US"/>
        </w:rPr>
        <w:t>Discovery</w:t>
      </w:r>
      <w:r w:rsidRPr="67D7CDDE" w:rsidR="4F452560">
        <w:rPr>
          <w:noProof w:val="0"/>
          <w:lang w:val="en-US"/>
        </w:rPr>
        <w:t xml:space="preserve"> – </w:t>
      </w:r>
      <w:r w:rsidRPr="67D7CDDE" w:rsidR="4F452560">
        <w:rPr>
          <w:noProof w:val="0"/>
          <w:lang w:val="en-US"/>
        </w:rPr>
        <w:t>Meta</w:t>
      </w:r>
      <w:r w:rsidRPr="67D7CDDE" w:rsidR="4F452560">
        <w:rPr>
          <w:noProof w:val="0"/>
          <w:lang w:val="en-US"/>
        </w:rPr>
        <w:t xml:space="preserve">data and related data descriptions will be indexed and made searchable according to Dublin </w:t>
      </w:r>
      <w:r w:rsidRPr="67D7CDDE" w:rsidR="4C6170C9">
        <w:rPr>
          <w:noProof w:val="0"/>
          <w:lang w:val="en-US"/>
        </w:rPr>
        <w:t>Meta</w:t>
      </w:r>
      <w:r w:rsidRPr="67D7CDDE" w:rsidR="4C6170C9">
        <w:rPr>
          <w:noProof w:val="0"/>
          <w:lang w:val="en-US"/>
        </w:rPr>
        <w:t>data</w:t>
      </w:r>
      <w:r w:rsidRPr="67D7CDDE" w:rsidR="4F452560">
        <w:rPr>
          <w:noProof w:val="0"/>
          <w:lang w:val="en-US"/>
        </w:rPr>
        <w:t xml:space="preserve"> standards. </w:t>
      </w:r>
      <w:r w:rsidRPr="67D7CDDE" w:rsidR="09DD214F">
        <w:rPr>
          <w:noProof w:val="0"/>
          <w:lang w:val="en-US"/>
        </w:rPr>
        <w:t>This</w:t>
      </w:r>
      <w:r w:rsidRPr="67D7CDDE" w:rsidR="66698890">
        <w:rPr>
          <w:noProof w:val="0"/>
          <w:lang w:val="en-US"/>
        </w:rPr>
        <w:t xml:space="preserve"> allow</w:t>
      </w:r>
      <w:r w:rsidRPr="67D7CDDE" w:rsidR="41B08B80">
        <w:rPr>
          <w:noProof w:val="0"/>
          <w:lang w:val="en-US"/>
        </w:rPr>
        <w:t>s</w:t>
      </w:r>
      <w:r w:rsidRPr="67D7CDDE" w:rsidR="66698890">
        <w:rPr>
          <w:noProof w:val="0"/>
          <w:lang w:val="en-US"/>
        </w:rPr>
        <w:t xml:space="preserve"> eas</w:t>
      </w:r>
      <w:r w:rsidRPr="67D7CDDE" w:rsidR="4F415CC8">
        <w:rPr>
          <w:noProof w:val="0"/>
          <w:lang w:val="en-US"/>
        </w:rPr>
        <w:t>y</w:t>
      </w:r>
      <w:r w:rsidRPr="67D7CDDE" w:rsidR="66698890">
        <w:rPr>
          <w:noProof w:val="0"/>
          <w:lang w:val="en-US"/>
        </w:rPr>
        <w:t xml:space="preserve"> discovery and access </w:t>
      </w:r>
      <w:r w:rsidRPr="67D7CDDE" w:rsidR="6D7FC0FE">
        <w:rPr>
          <w:noProof w:val="0"/>
          <w:lang w:val="en-US"/>
        </w:rPr>
        <w:t>by anyone who knows where to look for this dataset</w:t>
      </w:r>
      <w:r w:rsidRPr="67D7CDDE" w:rsidR="66698890">
        <w:rPr>
          <w:noProof w:val="0"/>
          <w:lang w:val="en-US"/>
        </w:rPr>
        <w:t>.</w:t>
      </w:r>
      <w:r w:rsidRPr="67D7CDDE" w:rsidR="168872D6">
        <w:rPr>
          <w:noProof w:val="0"/>
          <w:lang w:val="en-US"/>
        </w:rPr>
        <w:t xml:space="preserve"> </w:t>
      </w:r>
    </w:p>
    <w:p w:rsidR="5D759F11" w:rsidP="67D7CDDE" w:rsidRDefault="5D759F11" w14:paraId="382C1BBC" w14:textId="1597F099">
      <w:pPr>
        <w:pStyle w:val="ListParagraph"/>
        <w:numPr>
          <w:ilvl w:val="0"/>
          <w:numId w:val="14"/>
        </w:numPr>
        <w:spacing w:before="0" w:beforeAutospacing="off" w:after="160" w:afterAutospacing="off" w:line="279" w:lineRule="auto"/>
        <w:ind w:right="0"/>
        <w:jc w:val="left"/>
        <w:rPr>
          <w:noProof w:val="0"/>
          <w:lang w:val="en-US"/>
        </w:rPr>
      </w:pPr>
      <w:r w:rsidRPr="67D7CDDE" w:rsidR="43F1C0AC">
        <w:rPr>
          <w:noProof w:val="0"/>
          <w:lang w:val="en-US"/>
        </w:rPr>
        <w:t>Dissemination</w:t>
      </w:r>
      <w:r w:rsidRPr="67D7CDDE" w:rsidR="33E7E598">
        <w:rPr>
          <w:noProof w:val="0"/>
          <w:lang w:val="en-US"/>
        </w:rPr>
        <w:t xml:space="preserve"> – Results and visualization will be shared through </w:t>
      </w:r>
      <w:r w:rsidRPr="67D7CDDE" w:rsidR="1E4F85AF">
        <w:rPr>
          <w:noProof w:val="0"/>
          <w:lang w:val="en-US"/>
        </w:rPr>
        <w:t>final</w:t>
      </w:r>
      <w:r w:rsidRPr="67D7CDDE" w:rsidR="33E7E598">
        <w:rPr>
          <w:noProof w:val="0"/>
          <w:lang w:val="en-US"/>
        </w:rPr>
        <w:t xml:space="preserve"> reports</w:t>
      </w:r>
      <w:r w:rsidRPr="67D7CDDE" w:rsidR="7C1F1418">
        <w:rPr>
          <w:noProof w:val="0"/>
          <w:lang w:val="en-US"/>
        </w:rPr>
        <w:t>, and published on the project GitHub repository, wi</w:t>
      </w:r>
      <w:r w:rsidRPr="67D7CDDE" w:rsidR="33E7E598">
        <w:rPr>
          <w:noProof w:val="0"/>
          <w:lang w:val="en-US"/>
        </w:rPr>
        <w:t xml:space="preserve">th </w:t>
      </w:r>
      <w:r w:rsidRPr="67D7CDDE" w:rsidR="33E7E598">
        <w:rPr>
          <w:noProof w:val="0"/>
          <w:lang w:val="en-US"/>
        </w:rPr>
        <w:t>appropriate context</w:t>
      </w:r>
      <w:r w:rsidRPr="67D7CDDE" w:rsidR="33E7E598">
        <w:rPr>
          <w:noProof w:val="0"/>
          <w:lang w:val="en-US"/>
        </w:rPr>
        <w:t xml:space="preserve"> for future research and understanding of </w:t>
      </w:r>
      <w:r w:rsidRPr="67D7CDDE" w:rsidR="33E7E598">
        <w:rPr>
          <w:noProof w:val="0"/>
          <w:lang w:val="en-US"/>
        </w:rPr>
        <w:t>possible use</w:t>
      </w:r>
      <w:r w:rsidRPr="67D7CDDE" w:rsidR="33E7E598">
        <w:rPr>
          <w:noProof w:val="0"/>
          <w:lang w:val="en-US"/>
        </w:rPr>
        <w:t xml:space="preserve">. </w:t>
      </w:r>
      <w:r w:rsidRPr="67D7CDDE" w:rsidR="2E33EF6D">
        <w:rPr>
          <w:noProof w:val="0"/>
          <w:lang w:val="en-US"/>
        </w:rPr>
        <w:t>Raw data and analysis code will be made available to t</w:t>
      </w:r>
      <w:r w:rsidRPr="67D7CDDE" w:rsidR="33D658F6">
        <w:rPr>
          <w:noProof w:val="0"/>
          <w:lang w:val="en-US"/>
        </w:rPr>
        <w:t>he UI CS 479/579</w:t>
      </w:r>
      <w:r w:rsidRPr="67D7CDDE" w:rsidR="2E33EF6D">
        <w:rPr>
          <w:noProof w:val="0"/>
          <w:lang w:val="en-US"/>
        </w:rPr>
        <w:t xml:space="preserve"> for further exploration and validation</w:t>
      </w:r>
      <w:r w:rsidRPr="67D7CDDE" w:rsidR="355753C7">
        <w:rPr>
          <w:noProof w:val="0"/>
          <w:lang w:val="en-US"/>
        </w:rPr>
        <w:t>, in addition to being publicly available at https://github.com/26noahr/StravaProject</w:t>
      </w:r>
      <w:r w:rsidRPr="67D7CDDE" w:rsidR="2E33EF6D">
        <w:rPr>
          <w:noProof w:val="0"/>
          <w:lang w:val="en-US"/>
        </w:rPr>
        <w:t xml:space="preserve">. 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titlePg w:val="1"/>
      <w:headerReference w:type="default" r:id="R21b6577ec0484b57"/>
      <w:headerReference w:type="first" r:id="Rafff916feaec45bb"/>
      <w:footerReference w:type="default" r:id="Re496b2f116d44631"/>
      <w:footerReference w:type="first" r:id="R85e919c52f874706"/>
    </w:sectPr>
  </w:body>
</w:document>
</file>

<file path=word/comments.xml><?xml version="1.0" encoding="utf-8"?>
<w:comments xmlns:w14="http://schemas.microsoft.com/office/word/2010/wordml" xmlns:w="http://schemas.openxmlformats.org/wordprocessingml/2006/main">
  <w:comment w:initials="P(" w:author="Plum, Andrew (plum0598@vandals.uidaho.edu)" w:date="2024-04-28T23:58:33" w:id="1682781100">
    <w:p w:rsidR="67D7CDDE" w:rsidRDefault="67D7CDDE" w14:paraId="1B21C874" w14:textId="0CAE28A3">
      <w:pPr>
        <w:pStyle w:val="CommentText"/>
      </w:pPr>
      <w:r w:rsidR="67D7CDDE">
        <w:rPr/>
        <w:t>Is integrability the correct word here?</w:t>
      </w: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1" w15:paraId="1B21C874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46969ECD" w16cex:dateUtc="2024-04-29T06:58:33.758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1B21C874" w16cid:durableId="46969ECD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60C4F54" w:rsidTr="360C4F54" w14:paraId="4DA821D9">
      <w:trPr>
        <w:trHeight w:val="300"/>
      </w:trPr>
      <w:tc>
        <w:tcPr>
          <w:tcW w:w="3120" w:type="dxa"/>
          <w:tcMar/>
        </w:tcPr>
        <w:p w:rsidR="360C4F54" w:rsidP="360C4F54" w:rsidRDefault="360C4F54" w14:paraId="2547A1E4" w14:textId="1B02BEE8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360C4F54" w:rsidP="360C4F54" w:rsidRDefault="360C4F54" w14:paraId="3EBBE8C9" w14:textId="227EB0BC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360C4F54" w:rsidP="360C4F54" w:rsidRDefault="360C4F54" w14:paraId="1D36A0E5" w14:textId="15F0858C">
          <w:pPr>
            <w:pStyle w:val="Header"/>
            <w:bidi w:val="0"/>
            <w:ind w:right="-115"/>
            <w:jc w:val="right"/>
          </w:pPr>
        </w:p>
      </w:tc>
    </w:tr>
  </w:tbl>
  <w:p w:rsidR="360C4F54" w:rsidP="360C4F54" w:rsidRDefault="360C4F54" w14:paraId="735AD6B8" w14:textId="5B9C7424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60C4F54" w:rsidTr="360C4F54" w14:paraId="544C789B">
      <w:trPr>
        <w:trHeight w:val="300"/>
      </w:trPr>
      <w:tc>
        <w:tcPr>
          <w:tcW w:w="3120" w:type="dxa"/>
          <w:tcMar/>
        </w:tcPr>
        <w:p w:rsidR="360C4F54" w:rsidP="360C4F54" w:rsidRDefault="360C4F54" w14:paraId="1579163F" w14:textId="4343E105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360C4F54" w:rsidP="360C4F54" w:rsidRDefault="360C4F54" w14:paraId="67921249" w14:textId="7567BA25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360C4F54" w:rsidP="360C4F54" w:rsidRDefault="360C4F54" w14:paraId="6DFB32FB" w14:textId="1CFF3629">
          <w:pPr>
            <w:pStyle w:val="Header"/>
            <w:bidi w:val="0"/>
            <w:ind w:right="-115"/>
            <w:jc w:val="right"/>
          </w:pPr>
        </w:p>
      </w:tc>
    </w:tr>
  </w:tbl>
  <w:p w:rsidR="360C4F54" w:rsidP="360C4F54" w:rsidRDefault="360C4F54" w14:paraId="57955022" w14:textId="100EC43C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p w:rsidR="360C4F54" w:rsidP="360C4F54" w:rsidRDefault="360C4F54" w14:paraId="6C31566D" w14:textId="1B8D4EDA">
    <w:pPr>
      <w:pStyle w:val="Header"/>
      <w:jc w:val="right"/>
    </w:pPr>
    <w:r>
      <w:fldChar w:fldCharType="begin"/>
    </w:r>
    <w:r>
      <w:instrText xml:space="preserve">PAGE</w:instrText>
    </w:r>
    <w:r>
      <w:fldChar w:fldCharType="separate"/>
    </w:r>
    <w:r>
      <w:fldChar w:fldCharType="end"/>
    </w:r>
  </w:p>
  <w:p w:rsidR="360C4F54" w:rsidP="360C4F54" w:rsidRDefault="360C4F54" w14:paraId="47B1F7D1" w14:textId="382AF4BC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60C4F54" w:rsidTr="67D7CDDE" w14:paraId="08283144">
      <w:trPr>
        <w:trHeight w:val="300"/>
      </w:trPr>
      <w:tc>
        <w:tcPr>
          <w:tcW w:w="3120" w:type="dxa"/>
          <w:tcMar/>
        </w:tcPr>
        <w:p w:rsidR="360C4F54" w:rsidP="360C4F54" w:rsidRDefault="360C4F54" w14:paraId="75CD67E6" w14:textId="6A5613F6">
          <w:pPr>
            <w:pStyle w:val="Normal"/>
            <w:spacing w:after="0" w:afterAutospacing="off" w:line="240" w:lineRule="auto"/>
            <w:rPr>
              <w:rFonts w:ascii="Aptos" w:hAnsi="Aptos" w:eastAsia="Aptos" w:cs="Aptos"/>
              <w:noProof w:val="0"/>
              <w:color w:val="auto"/>
              <w:sz w:val="24"/>
              <w:szCs w:val="24"/>
              <w:lang w:val="en-US"/>
            </w:rPr>
          </w:pPr>
          <w:r w:rsidRPr="360C4F54" w:rsidR="360C4F54">
            <w:rPr>
              <w:rFonts w:ascii="Aptos" w:hAnsi="Aptos" w:eastAsia="Aptos" w:cs="Aptos"/>
              <w:noProof w:val="0"/>
              <w:color w:val="auto"/>
              <w:sz w:val="24"/>
              <w:szCs w:val="24"/>
              <w:lang w:val="en-US"/>
            </w:rPr>
            <w:t>Andrew Plum</w:t>
          </w:r>
        </w:p>
        <w:p w:rsidR="360C4F54" w:rsidP="360C4F54" w:rsidRDefault="360C4F54" w14:paraId="1BE91DA5" w14:textId="2D6DF116">
          <w:pPr>
            <w:pStyle w:val="Normal"/>
            <w:spacing w:after="0" w:afterAutospacing="off" w:line="240" w:lineRule="auto"/>
            <w:rPr>
              <w:rFonts w:ascii="Aptos" w:hAnsi="Aptos" w:eastAsia="Aptos" w:cs="Aptos"/>
              <w:noProof w:val="0"/>
              <w:color w:val="auto"/>
              <w:sz w:val="24"/>
              <w:szCs w:val="24"/>
              <w:lang w:val="en-US"/>
            </w:rPr>
          </w:pPr>
          <w:r w:rsidRPr="360C4F54" w:rsidR="360C4F54">
            <w:rPr>
              <w:rFonts w:ascii="Aptos" w:hAnsi="Aptos" w:eastAsia="Aptos" w:cs="Aptos"/>
              <w:noProof w:val="0"/>
              <w:color w:val="auto"/>
              <w:sz w:val="24"/>
              <w:szCs w:val="24"/>
              <w:lang w:val="en-US"/>
            </w:rPr>
            <w:t>Anna Ronayne</w:t>
          </w:r>
        </w:p>
        <w:p w:rsidR="360C4F54" w:rsidP="360C4F54" w:rsidRDefault="360C4F54" w14:paraId="72B3428E" w14:textId="1D8C6036">
          <w:pPr>
            <w:pStyle w:val="Normal"/>
            <w:spacing w:after="0" w:afterAutospacing="off" w:line="240" w:lineRule="auto"/>
            <w:rPr>
              <w:rFonts w:ascii="Aptos" w:hAnsi="Aptos" w:eastAsia="Aptos" w:cs="Aptos"/>
              <w:noProof w:val="0"/>
              <w:color w:val="auto"/>
              <w:sz w:val="24"/>
              <w:szCs w:val="24"/>
              <w:lang w:val="en-US"/>
            </w:rPr>
          </w:pPr>
          <w:r w:rsidRPr="360C4F54" w:rsidR="360C4F54">
            <w:rPr>
              <w:rFonts w:ascii="Aptos" w:hAnsi="Aptos" w:eastAsia="Aptos" w:cs="Aptos"/>
              <w:noProof w:val="0"/>
              <w:color w:val="auto"/>
              <w:sz w:val="24"/>
              <w:szCs w:val="24"/>
              <w:lang w:val="en-US"/>
            </w:rPr>
            <w:t>Leo Bomboy</w:t>
          </w:r>
        </w:p>
        <w:p w:rsidR="360C4F54" w:rsidP="360C4F54" w:rsidRDefault="360C4F54" w14:paraId="31CA7833" w14:textId="0A87481C">
          <w:pPr>
            <w:pStyle w:val="Normal"/>
            <w:spacing w:after="0" w:afterAutospacing="off" w:line="240" w:lineRule="auto"/>
            <w:rPr>
              <w:rFonts w:ascii="Aptos" w:hAnsi="Aptos" w:eastAsia="Aptos" w:cs="Aptos"/>
              <w:noProof w:val="0"/>
              <w:color w:val="auto"/>
              <w:sz w:val="24"/>
              <w:szCs w:val="24"/>
              <w:lang w:val="en-US"/>
            </w:rPr>
          </w:pPr>
          <w:r w:rsidRPr="67D7CDDE" w:rsidR="67D7CDDE">
            <w:rPr>
              <w:rFonts w:ascii="Aptos" w:hAnsi="Aptos" w:eastAsia="Aptos" w:cs="Aptos"/>
              <w:noProof w:val="0"/>
              <w:color w:val="auto"/>
              <w:sz w:val="24"/>
              <w:szCs w:val="24"/>
              <w:lang w:val="en-US"/>
            </w:rPr>
            <w:t>Nathan Nguy</w:t>
          </w:r>
          <w:r w:rsidRPr="67D7CDDE" w:rsidR="67D7CDDE">
            <w:rPr>
              <w:rFonts w:ascii="Aptos" w:hAnsi="Aptos" w:eastAsia="Aptos" w:cs="Aptos"/>
              <w:noProof w:val="0"/>
              <w:color w:val="auto"/>
              <w:sz w:val="24"/>
              <w:szCs w:val="24"/>
              <w:lang w:val="en-US"/>
            </w:rPr>
            <w:t>e</w:t>
          </w:r>
          <w:r w:rsidRPr="67D7CDDE" w:rsidR="67D7CDDE">
            <w:rPr>
              <w:rFonts w:ascii="Aptos" w:hAnsi="Aptos" w:eastAsia="Aptos" w:cs="Aptos"/>
              <w:noProof w:val="0"/>
              <w:color w:val="auto"/>
              <w:sz w:val="24"/>
              <w:szCs w:val="24"/>
              <w:lang w:val="en-US"/>
            </w:rPr>
            <w:t xml:space="preserve">n </w:t>
          </w:r>
        </w:p>
        <w:p w:rsidR="360C4F54" w:rsidP="360C4F54" w:rsidRDefault="360C4F54" w14:paraId="0576AD9A" w14:textId="647A51C4">
          <w:pPr>
            <w:pStyle w:val="Normal"/>
            <w:spacing w:after="0" w:afterAutospacing="off" w:line="240" w:lineRule="auto"/>
            <w:rPr>
              <w:rFonts w:ascii="Aptos" w:hAnsi="Aptos" w:eastAsia="Aptos" w:cs="Aptos"/>
              <w:noProof w:val="0"/>
              <w:color w:val="auto"/>
              <w:sz w:val="24"/>
              <w:szCs w:val="24"/>
              <w:lang w:val="en-US"/>
            </w:rPr>
          </w:pPr>
          <w:r w:rsidRPr="360C4F54" w:rsidR="360C4F54">
            <w:rPr>
              <w:rFonts w:ascii="Aptos" w:hAnsi="Aptos" w:eastAsia="Aptos" w:cs="Aptos"/>
              <w:noProof w:val="0"/>
              <w:color w:val="auto"/>
              <w:sz w:val="24"/>
              <w:szCs w:val="24"/>
              <w:lang w:val="en-US"/>
            </w:rPr>
            <w:t xml:space="preserve">Noah Reith </w:t>
          </w:r>
        </w:p>
        <w:p w:rsidR="360C4F54" w:rsidP="360C4F54" w:rsidRDefault="360C4F54" w14:paraId="1647CAC5" w14:textId="012E0D79">
          <w:pPr>
            <w:pStyle w:val="Normal"/>
            <w:spacing w:after="0" w:afterAutospacing="off" w:line="240" w:lineRule="auto"/>
            <w:rPr>
              <w:rFonts w:ascii="Aptos" w:hAnsi="Aptos" w:eastAsia="Aptos" w:cs="Aptos"/>
              <w:noProof w:val="0"/>
              <w:color w:val="auto"/>
              <w:sz w:val="24"/>
              <w:szCs w:val="24"/>
              <w:lang w:val="en-US"/>
            </w:rPr>
          </w:pPr>
          <w:r w:rsidRPr="360C4F54" w:rsidR="360C4F54">
            <w:rPr>
              <w:rFonts w:ascii="Aptos" w:hAnsi="Aptos" w:eastAsia="Aptos" w:cs="Aptos"/>
              <w:noProof w:val="0"/>
              <w:color w:val="auto"/>
              <w:sz w:val="24"/>
              <w:szCs w:val="24"/>
              <w:lang w:val="en-US"/>
            </w:rPr>
            <w:t>Jonna Waage</w:t>
          </w:r>
        </w:p>
        <w:p w:rsidR="360C4F54" w:rsidP="360C4F54" w:rsidRDefault="360C4F54" w14:paraId="0A73FE68" w14:textId="0589B093">
          <w:pPr>
            <w:pStyle w:val="Header"/>
            <w:bidi w:val="0"/>
            <w:ind w:left="-115"/>
            <w:jc w:val="left"/>
            <w:rPr>
              <w:color w:val="auto"/>
            </w:rPr>
          </w:pPr>
        </w:p>
      </w:tc>
      <w:tc>
        <w:tcPr>
          <w:tcW w:w="3120" w:type="dxa"/>
          <w:tcMar/>
        </w:tcPr>
        <w:p w:rsidR="360C4F54" w:rsidP="360C4F54" w:rsidRDefault="360C4F54" w14:paraId="3B9ED6F2" w14:textId="1BC766C5">
          <w:pPr>
            <w:pStyle w:val="Header"/>
            <w:bidi w:val="0"/>
            <w:jc w:val="center"/>
            <w:rPr>
              <w:color w:val="auto"/>
            </w:rPr>
          </w:pPr>
        </w:p>
      </w:tc>
      <w:tc>
        <w:tcPr>
          <w:tcW w:w="3120" w:type="dxa"/>
          <w:tcMar/>
        </w:tcPr>
        <w:p w:rsidR="360C4F54" w:rsidP="360C4F54" w:rsidRDefault="360C4F54" w14:paraId="2AF02AED" w14:textId="1B8D4EDA">
          <w:pPr>
            <w:pStyle w:val="Header"/>
            <w:jc w:val="right"/>
            <w:rPr>
              <w:color w:val="auto"/>
            </w:rPr>
          </w:pPr>
          <w:r w:rsidRPr="360C4F54">
            <w:rPr>
              <w:color w:val="auto"/>
            </w:rPr>
            <w:fldChar w:fldCharType="begin"/>
          </w:r>
          <w:r>
            <w:instrText xml:space="preserve">PAGE</w:instrText>
          </w:r>
          <w:r>
            <w:fldChar w:fldCharType="separate"/>
          </w:r>
          <w:r w:rsidRPr="360C4F54">
            <w:rPr>
              <w:color w:val="auto"/>
            </w:rPr>
            <w:fldChar w:fldCharType="end"/>
          </w:r>
        </w:p>
        <w:p w:rsidR="360C4F54" w:rsidP="360C4F54" w:rsidRDefault="360C4F54" w14:paraId="0F4C2FD7" w14:textId="12212C48">
          <w:pPr>
            <w:pStyle w:val="Header"/>
            <w:bidi w:val="0"/>
            <w:ind w:right="-115"/>
            <w:jc w:val="right"/>
            <w:rPr>
              <w:color w:val="auto"/>
            </w:rPr>
          </w:pPr>
        </w:p>
      </w:tc>
    </w:tr>
  </w:tbl>
  <w:p w:rsidR="360C4F54" w:rsidP="360C4F54" w:rsidRDefault="360C4F54" w14:paraId="773D67C7" w14:textId="47AA3CA2">
    <w:pPr>
      <w:pStyle w:val="Header"/>
      <w:bidi w:val="0"/>
      <w:rPr>
        <w:color w:val="auto"/>
      </w:rPr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5">
    <w:nsid w:val="7c8007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1b0fb88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46b292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5efcac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25fd51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1f3d74c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51279ff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78578c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76cf80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69d7576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732b76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548720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735e199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357d592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378c3e7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Plum, Andrew (plum0598@vandals.uidaho.edu)">
    <w15:presenceInfo w15:providerId="AD" w15:userId="S::plum0598@vandals.uidaho.edu::e9824b6d-902d-4323-9a9b-098b9fde75ab"/>
  </w15:person>
  <w15:person w15:author="Ronayne, Anna (rona9385@vandals.uidaho.edu)">
    <w15:presenceInfo w15:providerId="AD" w15:userId="S::rona9385@vandals.uidaho.edu::80620aac-55b4-4a04-b39e-619e44f77bcb"/>
  </w15:person>
  <w15:person w15:author="Ronayne, Anna (rona9385@vandals.uidaho.edu)">
    <w15:presenceInfo w15:providerId="AD" w15:userId="S::rona9385@vandals.uidaho.edu::80620aac-55b4-4a04-b39e-619e44f77bcb"/>
  </w15:person>
  <w15:person w15:author="Plum, Andrew (plum0598@vandals.uidaho.edu)">
    <w15:presenceInfo w15:providerId="AD" w15:userId="S::plum0598@vandals.uidaho.edu::e9824b6d-902d-4323-9a9b-098b9fde75a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2C4BC65"/>
    <w:rsid w:val="00128F48"/>
    <w:rsid w:val="00AE6A99"/>
    <w:rsid w:val="00C2E34C"/>
    <w:rsid w:val="00CF5E68"/>
    <w:rsid w:val="00DEC7F9"/>
    <w:rsid w:val="015E8FBC"/>
    <w:rsid w:val="0172FCA5"/>
    <w:rsid w:val="01F8BE2B"/>
    <w:rsid w:val="021D2D7B"/>
    <w:rsid w:val="021D2D7B"/>
    <w:rsid w:val="02447E19"/>
    <w:rsid w:val="02F4B1A4"/>
    <w:rsid w:val="02FF282F"/>
    <w:rsid w:val="030B0E60"/>
    <w:rsid w:val="030D77AC"/>
    <w:rsid w:val="030ECD06"/>
    <w:rsid w:val="03433FE0"/>
    <w:rsid w:val="034E3437"/>
    <w:rsid w:val="038C90BF"/>
    <w:rsid w:val="039E1BA2"/>
    <w:rsid w:val="03C57BEF"/>
    <w:rsid w:val="0402B737"/>
    <w:rsid w:val="0426149C"/>
    <w:rsid w:val="0442C489"/>
    <w:rsid w:val="0449EC41"/>
    <w:rsid w:val="0487164B"/>
    <w:rsid w:val="0487164B"/>
    <w:rsid w:val="0494CF09"/>
    <w:rsid w:val="04AA9D67"/>
    <w:rsid w:val="04C331A0"/>
    <w:rsid w:val="04C4246B"/>
    <w:rsid w:val="04CFFBEA"/>
    <w:rsid w:val="04D811DC"/>
    <w:rsid w:val="04D811DC"/>
    <w:rsid w:val="04F3D768"/>
    <w:rsid w:val="04F67932"/>
    <w:rsid w:val="051A54D4"/>
    <w:rsid w:val="057FDB10"/>
    <w:rsid w:val="0595111F"/>
    <w:rsid w:val="05AE37BC"/>
    <w:rsid w:val="06232931"/>
    <w:rsid w:val="065DBE1C"/>
    <w:rsid w:val="066C3FFD"/>
    <w:rsid w:val="06B62535"/>
    <w:rsid w:val="06E74D78"/>
    <w:rsid w:val="070824BF"/>
    <w:rsid w:val="070E8E71"/>
    <w:rsid w:val="0718FC73"/>
    <w:rsid w:val="0731E015"/>
    <w:rsid w:val="0746C5E9"/>
    <w:rsid w:val="074C8E24"/>
    <w:rsid w:val="0793D7CB"/>
    <w:rsid w:val="07E27042"/>
    <w:rsid w:val="07FAD262"/>
    <w:rsid w:val="08154BAE"/>
    <w:rsid w:val="0838CD39"/>
    <w:rsid w:val="087D0F3E"/>
    <w:rsid w:val="08C4B57F"/>
    <w:rsid w:val="095E5048"/>
    <w:rsid w:val="097F9F8F"/>
    <w:rsid w:val="0996A2C3"/>
    <w:rsid w:val="09D5BE51"/>
    <w:rsid w:val="09DD214F"/>
    <w:rsid w:val="0A046461"/>
    <w:rsid w:val="0A12FC54"/>
    <w:rsid w:val="0A1B0723"/>
    <w:rsid w:val="0A378E88"/>
    <w:rsid w:val="0A378E88"/>
    <w:rsid w:val="0A44D8E7"/>
    <w:rsid w:val="0A587E56"/>
    <w:rsid w:val="0A71F8BB"/>
    <w:rsid w:val="0A762039"/>
    <w:rsid w:val="0AF7BD8F"/>
    <w:rsid w:val="0B27288E"/>
    <w:rsid w:val="0B27288E"/>
    <w:rsid w:val="0BB12951"/>
    <w:rsid w:val="0BE6BC0C"/>
    <w:rsid w:val="0BF57490"/>
    <w:rsid w:val="0C334AEA"/>
    <w:rsid w:val="0C5612EB"/>
    <w:rsid w:val="0C6B28B7"/>
    <w:rsid w:val="0C7B7563"/>
    <w:rsid w:val="0C98126C"/>
    <w:rsid w:val="0CFF6836"/>
    <w:rsid w:val="0D1B3B89"/>
    <w:rsid w:val="0DA310F3"/>
    <w:rsid w:val="0DDB2F71"/>
    <w:rsid w:val="0E1C3109"/>
    <w:rsid w:val="0E52E96F"/>
    <w:rsid w:val="0E7751E2"/>
    <w:rsid w:val="0EC2D28B"/>
    <w:rsid w:val="0EF7C2AC"/>
    <w:rsid w:val="0F12A019"/>
    <w:rsid w:val="0F207598"/>
    <w:rsid w:val="0F305DAB"/>
    <w:rsid w:val="0F54D25F"/>
    <w:rsid w:val="0F890A9F"/>
    <w:rsid w:val="0FC6E74E"/>
    <w:rsid w:val="0FDF5090"/>
    <w:rsid w:val="101AB53C"/>
    <w:rsid w:val="10244E79"/>
    <w:rsid w:val="102CFFF0"/>
    <w:rsid w:val="1040C569"/>
    <w:rsid w:val="108A87F8"/>
    <w:rsid w:val="10BBFA7D"/>
    <w:rsid w:val="10C8B11A"/>
    <w:rsid w:val="10EB621A"/>
    <w:rsid w:val="1106E536"/>
    <w:rsid w:val="11550D9C"/>
    <w:rsid w:val="115DE531"/>
    <w:rsid w:val="1196DCFF"/>
    <w:rsid w:val="1196DCFF"/>
    <w:rsid w:val="11FC6EAD"/>
    <w:rsid w:val="125416A4"/>
    <w:rsid w:val="127BE8D5"/>
    <w:rsid w:val="1286A89E"/>
    <w:rsid w:val="12C141DE"/>
    <w:rsid w:val="130030B3"/>
    <w:rsid w:val="13255BB8"/>
    <w:rsid w:val="13E94FC6"/>
    <w:rsid w:val="13F0E6E9"/>
    <w:rsid w:val="1427C977"/>
    <w:rsid w:val="1433B00E"/>
    <w:rsid w:val="149FB4D4"/>
    <w:rsid w:val="14A85E34"/>
    <w:rsid w:val="14AB7203"/>
    <w:rsid w:val="14B4D3E7"/>
    <w:rsid w:val="14B4D3E7"/>
    <w:rsid w:val="14C88B04"/>
    <w:rsid w:val="14D85264"/>
    <w:rsid w:val="15175041"/>
    <w:rsid w:val="151F3DC7"/>
    <w:rsid w:val="1534FD51"/>
    <w:rsid w:val="1544E8BC"/>
    <w:rsid w:val="155CB90E"/>
    <w:rsid w:val="15C8DD75"/>
    <w:rsid w:val="163A12D9"/>
    <w:rsid w:val="1644BC48"/>
    <w:rsid w:val="165325ED"/>
    <w:rsid w:val="1660D8F6"/>
    <w:rsid w:val="16745338"/>
    <w:rsid w:val="168712CF"/>
    <w:rsid w:val="168872D6"/>
    <w:rsid w:val="168F45F8"/>
    <w:rsid w:val="16A1FB35"/>
    <w:rsid w:val="16C47159"/>
    <w:rsid w:val="16D7E810"/>
    <w:rsid w:val="16E242D1"/>
    <w:rsid w:val="1722D848"/>
    <w:rsid w:val="174EFBC1"/>
    <w:rsid w:val="1761B656"/>
    <w:rsid w:val="176352E5"/>
    <w:rsid w:val="17650321"/>
    <w:rsid w:val="177FDC0D"/>
    <w:rsid w:val="1795E210"/>
    <w:rsid w:val="179CA14E"/>
    <w:rsid w:val="17AA75EF"/>
    <w:rsid w:val="17D3A1D6"/>
    <w:rsid w:val="17DC6C77"/>
    <w:rsid w:val="181F9859"/>
    <w:rsid w:val="182F6C1A"/>
    <w:rsid w:val="18395CD3"/>
    <w:rsid w:val="183B8A04"/>
    <w:rsid w:val="1867992F"/>
    <w:rsid w:val="18CE8806"/>
    <w:rsid w:val="1943F008"/>
    <w:rsid w:val="1971B39B"/>
    <w:rsid w:val="19783CD8"/>
    <w:rsid w:val="19B70595"/>
    <w:rsid w:val="19CE38D3"/>
    <w:rsid w:val="19F3A4AC"/>
    <w:rsid w:val="1A15C009"/>
    <w:rsid w:val="1A35B3FD"/>
    <w:rsid w:val="1A94F42A"/>
    <w:rsid w:val="1AB1C267"/>
    <w:rsid w:val="1AB3BE93"/>
    <w:rsid w:val="1ACB1975"/>
    <w:rsid w:val="1ACC89E8"/>
    <w:rsid w:val="1ACDCB5E"/>
    <w:rsid w:val="1B04A362"/>
    <w:rsid w:val="1B705250"/>
    <w:rsid w:val="1BA8863F"/>
    <w:rsid w:val="1BAF4129"/>
    <w:rsid w:val="1C0A1652"/>
    <w:rsid w:val="1C119C2A"/>
    <w:rsid w:val="1C34F356"/>
    <w:rsid w:val="1C5698EC"/>
    <w:rsid w:val="1C799681"/>
    <w:rsid w:val="1C8C7301"/>
    <w:rsid w:val="1D100E01"/>
    <w:rsid w:val="1D2730EA"/>
    <w:rsid w:val="1D2730EA"/>
    <w:rsid w:val="1D315482"/>
    <w:rsid w:val="1DCC3FE1"/>
    <w:rsid w:val="1DCC3FE1"/>
    <w:rsid w:val="1DDB2979"/>
    <w:rsid w:val="1E0D0722"/>
    <w:rsid w:val="1E135622"/>
    <w:rsid w:val="1E4F85AF"/>
    <w:rsid w:val="1E683E8C"/>
    <w:rsid w:val="1E7C3AD5"/>
    <w:rsid w:val="1E7C3AD5"/>
    <w:rsid w:val="1E8B5F0F"/>
    <w:rsid w:val="1E9A57DD"/>
    <w:rsid w:val="1EE8C6C5"/>
    <w:rsid w:val="1EEAC8C4"/>
    <w:rsid w:val="1EFF70C1"/>
    <w:rsid w:val="1FBEA92A"/>
    <w:rsid w:val="1FC4A423"/>
    <w:rsid w:val="1FCCB4A9"/>
    <w:rsid w:val="1FE77E5C"/>
    <w:rsid w:val="201CFFE1"/>
    <w:rsid w:val="2036283E"/>
    <w:rsid w:val="203DD8DC"/>
    <w:rsid w:val="205B94ED"/>
    <w:rsid w:val="207A6A56"/>
    <w:rsid w:val="2095B3BD"/>
    <w:rsid w:val="20C96CEA"/>
    <w:rsid w:val="21412B45"/>
    <w:rsid w:val="2168850A"/>
    <w:rsid w:val="21854E85"/>
    <w:rsid w:val="218F21C3"/>
    <w:rsid w:val="21A22A8B"/>
    <w:rsid w:val="21B25364"/>
    <w:rsid w:val="21DF93D4"/>
    <w:rsid w:val="21EF3DD6"/>
    <w:rsid w:val="21FDC0CF"/>
    <w:rsid w:val="223E0E6C"/>
    <w:rsid w:val="22641071"/>
    <w:rsid w:val="2283E26F"/>
    <w:rsid w:val="22C8275E"/>
    <w:rsid w:val="22F5E40F"/>
    <w:rsid w:val="2306E34A"/>
    <w:rsid w:val="23114E32"/>
    <w:rsid w:val="23379C84"/>
    <w:rsid w:val="2354E811"/>
    <w:rsid w:val="2370669D"/>
    <w:rsid w:val="2376B08C"/>
    <w:rsid w:val="239A6FC7"/>
    <w:rsid w:val="23C0F6E2"/>
    <w:rsid w:val="24043653"/>
    <w:rsid w:val="243B8165"/>
    <w:rsid w:val="243B8165"/>
    <w:rsid w:val="2463F7BF"/>
    <w:rsid w:val="2464C7CB"/>
    <w:rsid w:val="248C763A"/>
    <w:rsid w:val="24D9F266"/>
    <w:rsid w:val="25364028"/>
    <w:rsid w:val="25A3F8C3"/>
    <w:rsid w:val="25FD688F"/>
    <w:rsid w:val="261C6544"/>
    <w:rsid w:val="263B5C8E"/>
    <w:rsid w:val="26404294"/>
    <w:rsid w:val="2647F0D5"/>
    <w:rsid w:val="2656BFE0"/>
    <w:rsid w:val="26A8DA96"/>
    <w:rsid w:val="26F6684F"/>
    <w:rsid w:val="26F7AD94"/>
    <w:rsid w:val="273F364E"/>
    <w:rsid w:val="273F364E"/>
    <w:rsid w:val="273FE3E9"/>
    <w:rsid w:val="273FE3E9"/>
    <w:rsid w:val="27C20B23"/>
    <w:rsid w:val="27F29041"/>
    <w:rsid w:val="27F31E7C"/>
    <w:rsid w:val="280B2B6C"/>
    <w:rsid w:val="282070F4"/>
    <w:rsid w:val="282B33A7"/>
    <w:rsid w:val="28846CD5"/>
    <w:rsid w:val="28937DF5"/>
    <w:rsid w:val="28937DF5"/>
    <w:rsid w:val="29359CC5"/>
    <w:rsid w:val="2945D5CE"/>
    <w:rsid w:val="2945D5CE"/>
    <w:rsid w:val="2986EC35"/>
    <w:rsid w:val="298CFB5C"/>
    <w:rsid w:val="298E60A2"/>
    <w:rsid w:val="299F3C26"/>
    <w:rsid w:val="29A53048"/>
    <w:rsid w:val="29A5FF46"/>
    <w:rsid w:val="29AB3AF5"/>
    <w:rsid w:val="29B961AD"/>
    <w:rsid w:val="2A9B51B2"/>
    <w:rsid w:val="2AA156E0"/>
    <w:rsid w:val="2AD3A925"/>
    <w:rsid w:val="2AE01B2F"/>
    <w:rsid w:val="2AE1A62F"/>
    <w:rsid w:val="2B196A89"/>
    <w:rsid w:val="2B331895"/>
    <w:rsid w:val="2B331895"/>
    <w:rsid w:val="2B351DC1"/>
    <w:rsid w:val="2B7B288B"/>
    <w:rsid w:val="2BE07830"/>
    <w:rsid w:val="2BE6FF75"/>
    <w:rsid w:val="2C060B6F"/>
    <w:rsid w:val="2C0658AC"/>
    <w:rsid w:val="2C6046DD"/>
    <w:rsid w:val="2C62E16A"/>
    <w:rsid w:val="2C7795D7"/>
    <w:rsid w:val="2CC6EAF2"/>
    <w:rsid w:val="2CC99031"/>
    <w:rsid w:val="2CDE05AC"/>
    <w:rsid w:val="2CFD56DC"/>
    <w:rsid w:val="2D0C6707"/>
    <w:rsid w:val="2D14FE28"/>
    <w:rsid w:val="2D2A94E2"/>
    <w:rsid w:val="2D51D521"/>
    <w:rsid w:val="2D6698E0"/>
    <w:rsid w:val="2D7B61A8"/>
    <w:rsid w:val="2D86F9A7"/>
    <w:rsid w:val="2D905AFA"/>
    <w:rsid w:val="2DAFD6D6"/>
    <w:rsid w:val="2E16096E"/>
    <w:rsid w:val="2E33EF6D"/>
    <w:rsid w:val="2E3AA464"/>
    <w:rsid w:val="2E4242B5"/>
    <w:rsid w:val="2E4A83BC"/>
    <w:rsid w:val="2E7F9AFB"/>
    <w:rsid w:val="2EA6FDD4"/>
    <w:rsid w:val="2F20E91C"/>
    <w:rsid w:val="2F367E59"/>
    <w:rsid w:val="2F4F4696"/>
    <w:rsid w:val="2F862192"/>
    <w:rsid w:val="2FA0CC42"/>
    <w:rsid w:val="2FACF0AE"/>
    <w:rsid w:val="2FB6DE6D"/>
    <w:rsid w:val="302A134E"/>
    <w:rsid w:val="302E521F"/>
    <w:rsid w:val="30A3B2BB"/>
    <w:rsid w:val="30FD276D"/>
    <w:rsid w:val="312F5A3E"/>
    <w:rsid w:val="313C0F8C"/>
    <w:rsid w:val="3145B85D"/>
    <w:rsid w:val="3195FF91"/>
    <w:rsid w:val="3197C586"/>
    <w:rsid w:val="31A1F055"/>
    <w:rsid w:val="31A3A90A"/>
    <w:rsid w:val="31F49F03"/>
    <w:rsid w:val="321294CD"/>
    <w:rsid w:val="3221C63D"/>
    <w:rsid w:val="322F357A"/>
    <w:rsid w:val="323E8F66"/>
    <w:rsid w:val="328FBE52"/>
    <w:rsid w:val="32ABF34C"/>
    <w:rsid w:val="32AD0AC4"/>
    <w:rsid w:val="32C4BC65"/>
    <w:rsid w:val="32EE7F2F"/>
    <w:rsid w:val="32F581DC"/>
    <w:rsid w:val="3315B3D8"/>
    <w:rsid w:val="33238502"/>
    <w:rsid w:val="33355B9A"/>
    <w:rsid w:val="3348D6A3"/>
    <w:rsid w:val="337453FB"/>
    <w:rsid w:val="338F378A"/>
    <w:rsid w:val="33D658F6"/>
    <w:rsid w:val="33E1E665"/>
    <w:rsid w:val="33E1E665"/>
    <w:rsid w:val="33E7E598"/>
    <w:rsid w:val="344949F0"/>
    <w:rsid w:val="349BE784"/>
    <w:rsid w:val="34AB926D"/>
    <w:rsid w:val="34B18439"/>
    <w:rsid w:val="34C64624"/>
    <w:rsid w:val="34E15C6B"/>
    <w:rsid w:val="352ECFE4"/>
    <w:rsid w:val="3544920B"/>
    <w:rsid w:val="355753C7"/>
    <w:rsid w:val="35B7BB42"/>
    <w:rsid w:val="360C4F54"/>
    <w:rsid w:val="360CF794"/>
    <w:rsid w:val="361B87C4"/>
    <w:rsid w:val="3645DEA2"/>
    <w:rsid w:val="365739BF"/>
    <w:rsid w:val="366B8C4D"/>
    <w:rsid w:val="3684835A"/>
    <w:rsid w:val="36C3B45F"/>
    <w:rsid w:val="370494B4"/>
    <w:rsid w:val="371B1198"/>
    <w:rsid w:val="37364C08"/>
    <w:rsid w:val="3739FFEF"/>
    <w:rsid w:val="373A5DC4"/>
    <w:rsid w:val="3769DD74"/>
    <w:rsid w:val="377A117E"/>
    <w:rsid w:val="377FD70E"/>
    <w:rsid w:val="37913377"/>
    <w:rsid w:val="3826FBE6"/>
    <w:rsid w:val="38305CEC"/>
    <w:rsid w:val="383369FE"/>
    <w:rsid w:val="38B9CB4D"/>
    <w:rsid w:val="38D3E4CA"/>
    <w:rsid w:val="38EF2107"/>
    <w:rsid w:val="3906BDDD"/>
    <w:rsid w:val="39225BDB"/>
    <w:rsid w:val="3983DFBE"/>
    <w:rsid w:val="39DD125A"/>
    <w:rsid w:val="3A46AFA4"/>
    <w:rsid w:val="3A46AFA4"/>
    <w:rsid w:val="3A4CA082"/>
    <w:rsid w:val="3A78769D"/>
    <w:rsid w:val="3ACFDAFA"/>
    <w:rsid w:val="3B1EDB14"/>
    <w:rsid w:val="3B272FF3"/>
    <w:rsid w:val="3B33F48B"/>
    <w:rsid w:val="3B9654BE"/>
    <w:rsid w:val="3BAFAC3B"/>
    <w:rsid w:val="3BB4E1AB"/>
    <w:rsid w:val="3BE2F21F"/>
    <w:rsid w:val="3C029553"/>
    <w:rsid w:val="3C5EE858"/>
    <w:rsid w:val="3C5EE858"/>
    <w:rsid w:val="3C956175"/>
    <w:rsid w:val="3C9AA1BD"/>
    <w:rsid w:val="3CB084C3"/>
    <w:rsid w:val="3CB69104"/>
    <w:rsid w:val="3D0F64AF"/>
    <w:rsid w:val="3D1ACE7A"/>
    <w:rsid w:val="3D1FE713"/>
    <w:rsid w:val="3D51D046"/>
    <w:rsid w:val="3D5D130E"/>
    <w:rsid w:val="3DB6BFC4"/>
    <w:rsid w:val="3DB96075"/>
    <w:rsid w:val="3DFB153D"/>
    <w:rsid w:val="3E0074FB"/>
    <w:rsid w:val="3E151469"/>
    <w:rsid w:val="3E151469"/>
    <w:rsid w:val="3E23E882"/>
    <w:rsid w:val="3E64C932"/>
    <w:rsid w:val="3E64C932"/>
    <w:rsid w:val="3E7DFF58"/>
    <w:rsid w:val="3E7FBB61"/>
    <w:rsid w:val="3E8ACFD3"/>
    <w:rsid w:val="3EA0A6E1"/>
    <w:rsid w:val="3F2431DD"/>
    <w:rsid w:val="3F2AFFEC"/>
    <w:rsid w:val="3F37AE2A"/>
    <w:rsid w:val="3F37D903"/>
    <w:rsid w:val="3F6AC257"/>
    <w:rsid w:val="3FD8BF62"/>
    <w:rsid w:val="3FE4270B"/>
    <w:rsid w:val="3FFD9D10"/>
    <w:rsid w:val="400DFF80"/>
    <w:rsid w:val="4029D779"/>
    <w:rsid w:val="402B9D25"/>
    <w:rsid w:val="402E8E00"/>
    <w:rsid w:val="4062E57B"/>
    <w:rsid w:val="4088231C"/>
    <w:rsid w:val="408DF488"/>
    <w:rsid w:val="409CA30F"/>
    <w:rsid w:val="40C96E42"/>
    <w:rsid w:val="40EFC4CF"/>
    <w:rsid w:val="4117AD9B"/>
    <w:rsid w:val="412D0F30"/>
    <w:rsid w:val="415191B7"/>
    <w:rsid w:val="4184C6D1"/>
    <w:rsid w:val="419D7413"/>
    <w:rsid w:val="41B08B80"/>
    <w:rsid w:val="41ED8C99"/>
    <w:rsid w:val="4278AD3E"/>
    <w:rsid w:val="428C5271"/>
    <w:rsid w:val="42921E6D"/>
    <w:rsid w:val="42F2920D"/>
    <w:rsid w:val="42F795BB"/>
    <w:rsid w:val="4353E811"/>
    <w:rsid w:val="435C4CB5"/>
    <w:rsid w:val="43BC9389"/>
    <w:rsid w:val="43E78408"/>
    <w:rsid w:val="43E78408"/>
    <w:rsid w:val="43F1C0AC"/>
    <w:rsid w:val="4425242D"/>
    <w:rsid w:val="4428248C"/>
    <w:rsid w:val="442C5085"/>
    <w:rsid w:val="4450FE9B"/>
    <w:rsid w:val="4468EDB4"/>
    <w:rsid w:val="448A4271"/>
    <w:rsid w:val="44AFD433"/>
    <w:rsid w:val="44C5A9B7"/>
    <w:rsid w:val="44CF171E"/>
    <w:rsid w:val="44DDB520"/>
    <w:rsid w:val="4500D3B9"/>
    <w:rsid w:val="456846DF"/>
    <w:rsid w:val="45C86E13"/>
    <w:rsid w:val="45F4F8B5"/>
    <w:rsid w:val="46289D25"/>
    <w:rsid w:val="462C5AA3"/>
    <w:rsid w:val="46617A18"/>
    <w:rsid w:val="466CB36B"/>
    <w:rsid w:val="46A5D4A6"/>
    <w:rsid w:val="46CC8FBC"/>
    <w:rsid w:val="46FB8700"/>
    <w:rsid w:val="470612D2"/>
    <w:rsid w:val="4716A51E"/>
    <w:rsid w:val="471DD61A"/>
    <w:rsid w:val="47342BD9"/>
    <w:rsid w:val="473959B7"/>
    <w:rsid w:val="47572D83"/>
    <w:rsid w:val="47977073"/>
    <w:rsid w:val="4800550A"/>
    <w:rsid w:val="480FF861"/>
    <w:rsid w:val="4810F9F5"/>
    <w:rsid w:val="486AC5A8"/>
    <w:rsid w:val="48AB1A5E"/>
    <w:rsid w:val="48C4C13E"/>
    <w:rsid w:val="48DDE114"/>
    <w:rsid w:val="48DF6CF3"/>
    <w:rsid w:val="4922E419"/>
    <w:rsid w:val="4943F798"/>
    <w:rsid w:val="4995C80D"/>
    <w:rsid w:val="49E221A5"/>
    <w:rsid w:val="4A3B158F"/>
    <w:rsid w:val="4A4C3F8C"/>
    <w:rsid w:val="4A55AD01"/>
    <w:rsid w:val="4A64D879"/>
    <w:rsid w:val="4A7059E8"/>
    <w:rsid w:val="4A96D1D5"/>
    <w:rsid w:val="4AC56857"/>
    <w:rsid w:val="4ACE8060"/>
    <w:rsid w:val="4AD043AD"/>
    <w:rsid w:val="4B00201A"/>
    <w:rsid w:val="4B3F1098"/>
    <w:rsid w:val="4B5BC42D"/>
    <w:rsid w:val="4B72AB7C"/>
    <w:rsid w:val="4B8B9BE6"/>
    <w:rsid w:val="4B9930AA"/>
    <w:rsid w:val="4BC4F59D"/>
    <w:rsid w:val="4BEF8D0E"/>
    <w:rsid w:val="4C3900B3"/>
    <w:rsid w:val="4C6170C9"/>
    <w:rsid w:val="4C6AE947"/>
    <w:rsid w:val="4C77DAB4"/>
    <w:rsid w:val="4C7D78BF"/>
    <w:rsid w:val="4C813237"/>
    <w:rsid w:val="4C9C7030"/>
    <w:rsid w:val="4CCAA705"/>
    <w:rsid w:val="4CCE7D4F"/>
    <w:rsid w:val="4CE48CAB"/>
    <w:rsid w:val="4CF9F084"/>
    <w:rsid w:val="4D142479"/>
    <w:rsid w:val="4D2E326B"/>
    <w:rsid w:val="4D2E326B"/>
    <w:rsid w:val="4D6016C6"/>
    <w:rsid w:val="4DB2DE16"/>
    <w:rsid w:val="4DE4DA63"/>
    <w:rsid w:val="4E33B054"/>
    <w:rsid w:val="4E35FAD3"/>
    <w:rsid w:val="4E3E9E79"/>
    <w:rsid w:val="4E7844B2"/>
    <w:rsid w:val="4E88ED66"/>
    <w:rsid w:val="4EE7E22C"/>
    <w:rsid w:val="4EF1335B"/>
    <w:rsid w:val="4EFEB4C8"/>
    <w:rsid w:val="4F3BC200"/>
    <w:rsid w:val="4F415CC8"/>
    <w:rsid w:val="4F452560"/>
    <w:rsid w:val="4F577918"/>
    <w:rsid w:val="4F76B025"/>
    <w:rsid w:val="4F78143A"/>
    <w:rsid w:val="4F89A730"/>
    <w:rsid w:val="4FA6ABB7"/>
    <w:rsid w:val="4FB79324"/>
    <w:rsid w:val="4FFF42BC"/>
    <w:rsid w:val="502A4876"/>
    <w:rsid w:val="502E07F7"/>
    <w:rsid w:val="5059820F"/>
    <w:rsid w:val="506DBAE7"/>
    <w:rsid w:val="508C3EB2"/>
    <w:rsid w:val="5097AFB5"/>
    <w:rsid w:val="50B39825"/>
    <w:rsid w:val="50B481E5"/>
    <w:rsid w:val="50C1ABC1"/>
    <w:rsid w:val="50EEE5C3"/>
    <w:rsid w:val="50FB448A"/>
    <w:rsid w:val="510C71D6"/>
    <w:rsid w:val="5139C032"/>
    <w:rsid w:val="513B767D"/>
    <w:rsid w:val="517453A5"/>
    <w:rsid w:val="51AF7383"/>
    <w:rsid w:val="51B43E1D"/>
    <w:rsid w:val="51E793AD"/>
    <w:rsid w:val="51ED338A"/>
    <w:rsid w:val="52586573"/>
    <w:rsid w:val="52AFB2A6"/>
    <w:rsid w:val="52B0C6DA"/>
    <w:rsid w:val="52F0E63E"/>
    <w:rsid w:val="532C3B1B"/>
    <w:rsid w:val="536FDB8E"/>
    <w:rsid w:val="53863C8C"/>
    <w:rsid w:val="53C73EA5"/>
    <w:rsid w:val="53E12D9E"/>
    <w:rsid w:val="53F3EAF7"/>
    <w:rsid w:val="53F8FCF7"/>
    <w:rsid w:val="541E39F4"/>
    <w:rsid w:val="54363B43"/>
    <w:rsid w:val="549E1024"/>
    <w:rsid w:val="54A1DF1C"/>
    <w:rsid w:val="54C9932B"/>
    <w:rsid w:val="5523F829"/>
    <w:rsid w:val="553AD4C3"/>
    <w:rsid w:val="55BB5CC1"/>
    <w:rsid w:val="55DCE038"/>
    <w:rsid w:val="55DCE038"/>
    <w:rsid w:val="56329EA1"/>
    <w:rsid w:val="564283CE"/>
    <w:rsid w:val="565929C8"/>
    <w:rsid w:val="5675B214"/>
    <w:rsid w:val="567D7442"/>
    <w:rsid w:val="568431C1"/>
    <w:rsid w:val="56E8B6AA"/>
    <w:rsid w:val="5722FCD5"/>
    <w:rsid w:val="572E70CE"/>
    <w:rsid w:val="576AE4C4"/>
    <w:rsid w:val="576CAD02"/>
    <w:rsid w:val="577B4D51"/>
    <w:rsid w:val="57F548F1"/>
    <w:rsid w:val="58740B4C"/>
    <w:rsid w:val="5881F898"/>
    <w:rsid w:val="588A2501"/>
    <w:rsid w:val="589CB2C4"/>
    <w:rsid w:val="590F6E42"/>
    <w:rsid w:val="59426A38"/>
    <w:rsid w:val="59515DC4"/>
    <w:rsid w:val="59515DC4"/>
    <w:rsid w:val="59C0A321"/>
    <w:rsid w:val="59C7ACC8"/>
    <w:rsid w:val="5A0483D1"/>
    <w:rsid w:val="5A4DDD27"/>
    <w:rsid w:val="5A5B80FF"/>
    <w:rsid w:val="5A64A2DD"/>
    <w:rsid w:val="5A67C167"/>
    <w:rsid w:val="5A7121FB"/>
    <w:rsid w:val="5A7F82AF"/>
    <w:rsid w:val="5ABE40DA"/>
    <w:rsid w:val="5ABE40DA"/>
    <w:rsid w:val="5ABE9F5C"/>
    <w:rsid w:val="5B087704"/>
    <w:rsid w:val="5B18C60E"/>
    <w:rsid w:val="5B2E095D"/>
    <w:rsid w:val="5B46353C"/>
    <w:rsid w:val="5B6CDDB8"/>
    <w:rsid w:val="5BB2F1E7"/>
    <w:rsid w:val="5C1C8401"/>
    <w:rsid w:val="5C2A2D43"/>
    <w:rsid w:val="5C65A56D"/>
    <w:rsid w:val="5C778B51"/>
    <w:rsid w:val="5C8017F5"/>
    <w:rsid w:val="5C89C857"/>
    <w:rsid w:val="5C8A7C98"/>
    <w:rsid w:val="5CB4A766"/>
    <w:rsid w:val="5CB6153B"/>
    <w:rsid w:val="5CCD5233"/>
    <w:rsid w:val="5CE2059D"/>
    <w:rsid w:val="5D759F11"/>
    <w:rsid w:val="5D7D9F25"/>
    <w:rsid w:val="5D7D9F25"/>
    <w:rsid w:val="5D8B470E"/>
    <w:rsid w:val="5D8C373C"/>
    <w:rsid w:val="5DF5E19C"/>
    <w:rsid w:val="5E029F8F"/>
    <w:rsid w:val="5E135BB2"/>
    <w:rsid w:val="5E55BD86"/>
    <w:rsid w:val="5E7483AD"/>
    <w:rsid w:val="5EB6259D"/>
    <w:rsid w:val="5EEE2EC8"/>
    <w:rsid w:val="5F089530"/>
    <w:rsid w:val="5F80BF40"/>
    <w:rsid w:val="5F933A3A"/>
    <w:rsid w:val="5F9D61CB"/>
    <w:rsid w:val="5FADA67E"/>
    <w:rsid w:val="5FADA67E"/>
    <w:rsid w:val="5FDBE0C1"/>
    <w:rsid w:val="5FE9D226"/>
    <w:rsid w:val="5FFE5EED"/>
    <w:rsid w:val="602C9E1E"/>
    <w:rsid w:val="604C4C43"/>
    <w:rsid w:val="607467F8"/>
    <w:rsid w:val="60922695"/>
    <w:rsid w:val="60DD32F8"/>
    <w:rsid w:val="611716E6"/>
    <w:rsid w:val="61430AAB"/>
    <w:rsid w:val="61430AAB"/>
    <w:rsid w:val="615D2749"/>
    <w:rsid w:val="61965089"/>
    <w:rsid w:val="61AE45C4"/>
    <w:rsid w:val="61FD3036"/>
    <w:rsid w:val="62B40077"/>
    <w:rsid w:val="62BB3A0C"/>
    <w:rsid w:val="6342BB04"/>
    <w:rsid w:val="6343A3FD"/>
    <w:rsid w:val="636C2BB5"/>
    <w:rsid w:val="638AE512"/>
    <w:rsid w:val="63A52B7C"/>
    <w:rsid w:val="63ED05FA"/>
    <w:rsid w:val="6401C0C4"/>
    <w:rsid w:val="645C1DAC"/>
    <w:rsid w:val="646B347A"/>
    <w:rsid w:val="64BBA116"/>
    <w:rsid w:val="64BC6405"/>
    <w:rsid w:val="64DE0A42"/>
    <w:rsid w:val="64DE8B65"/>
    <w:rsid w:val="64F1C6AD"/>
    <w:rsid w:val="651D8720"/>
    <w:rsid w:val="651FE09E"/>
    <w:rsid w:val="653012A4"/>
    <w:rsid w:val="65452DE7"/>
    <w:rsid w:val="6591160F"/>
    <w:rsid w:val="65C5F1AB"/>
    <w:rsid w:val="65D3D6FC"/>
    <w:rsid w:val="6615DD77"/>
    <w:rsid w:val="663287D6"/>
    <w:rsid w:val="6658DAB6"/>
    <w:rsid w:val="66698890"/>
    <w:rsid w:val="66FFE2FB"/>
    <w:rsid w:val="671E4F01"/>
    <w:rsid w:val="672EDEFC"/>
    <w:rsid w:val="67314435"/>
    <w:rsid w:val="6742E222"/>
    <w:rsid w:val="6778B24A"/>
    <w:rsid w:val="677912B8"/>
    <w:rsid w:val="67C0226D"/>
    <w:rsid w:val="67D7CDDE"/>
    <w:rsid w:val="67E74EE8"/>
    <w:rsid w:val="682DAFD5"/>
    <w:rsid w:val="683280A9"/>
    <w:rsid w:val="688D6F8A"/>
    <w:rsid w:val="6898040A"/>
    <w:rsid w:val="68A23AF3"/>
    <w:rsid w:val="68BB1B9C"/>
    <w:rsid w:val="68D22259"/>
    <w:rsid w:val="68D7B548"/>
    <w:rsid w:val="68D7B548"/>
    <w:rsid w:val="68E4794F"/>
    <w:rsid w:val="68FEE39B"/>
    <w:rsid w:val="6908AE19"/>
    <w:rsid w:val="69F7A66E"/>
    <w:rsid w:val="6A2BD1D9"/>
    <w:rsid w:val="6AE47473"/>
    <w:rsid w:val="6AEC019E"/>
    <w:rsid w:val="6AF279C0"/>
    <w:rsid w:val="6B5511DF"/>
    <w:rsid w:val="6B55613D"/>
    <w:rsid w:val="6B61D3CF"/>
    <w:rsid w:val="6B672EB7"/>
    <w:rsid w:val="6B805094"/>
    <w:rsid w:val="6BA41D6B"/>
    <w:rsid w:val="6BC770AA"/>
    <w:rsid w:val="6BD99401"/>
    <w:rsid w:val="6C0C1857"/>
    <w:rsid w:val="6C3EB492"/>
    <w:rsid w:val="6C7DBB8B"/>
    <w:rsid w:val="6D1E9A3D"/>
    <w:rsid w:val="6D2229A5"/>
    <w:rsid w:val="6D62C891"/>
    <w:rsid w:val="6D7FC0FE"/>
    <w:rsid w:val="6DA47169"/>
    <w:rsid w:val="6DCE4DC4"/>
    <w:rsid w:val="6DE431A5"/>
    <w:rsid w:val="6DF6D5AE"/>
    <w:rsid w:val="6E0E35A8"/>
    <w:rsid w:val="6E662C9C"/>
    <w:rsid w:val="6E6A8210"/>
    <w:rsid w:val="6E918828"/>
    <w:rsid w:val="6E9D8563"/>
    <w:rsid w:val="6EB3210A"/>
    <w:rsid w:val="6EFBA911"/>
    <w:rsid w:val="6F255BF9"/>
    <w:rsid w:val="6F2EC6E5"/>
    <w:rsid w:val="6F2F7F00"/>
    <w:rsid w:val="6F3481EC"/>
    <w:rsid w:val="6F34E77C"/>
    <w:rsid w:val="6F39489A"/>
    <w:rsid w:val="6F7B5BAD"/>
    <w:rsid w:val="6F9529F2"/>
    <w:rsid w:val="6FBB4FA4"/>
    <w:rsid w:val="6FEC2CD8"/>
    <w:rsid w:val="700BC7DE"/>
    <w:rsid w:val="704EF16B"/>
    <w:rsid w:val="70563DAD"/>
    <w:rsid w:val="706C2CC3"/>
    <w:rsid w:val="7082531B"/>
    <w:rsid w:val="70D391F6"/>
    <w:rsid w:val="710C9F89"/>
    <w:rsid w:val="712CC90C"/>
    <w:rsid w:val="712D2284"/>
    <w:rsid w:val="71387F07"/>
    <w:rsid w:val="716D7F8D"/>
    <w:rsid w:val="71A396B5"/>
    <w:rsid w:val="71A83AD5"/>
    <w:rsid w:val="71B56681"/>
    <w:rsid w:val="71C3B3A4"/>
    <w:rsid w:val="71F2D6FC"/>
    <w:rsid w:val="7230870D"/>
    <w:rsid w:val="728DC612"/>
    <w:rsid w:val="72B7A2C8"/>
    <w:rsid w:val="72DB39AB"/>
    <w:rsid w:val="733A3EAD"/>
    <w:rsid w:val="733A3EAD"/>
    <w:rsid w:val="736D59B8"/>
    <w:rsid w:val="7395FC04"/>
    <w:rsid w:val="73A168E0"/>
    <w:rsid w:val="73AB8AB8"/>
    <w:rsid w:val="73AB8AB8"/>
    <w:rsid w:val="73B088AA"/>
    <w:rsid w:val="73BB5CB2"/>
    <w:rsid w:val="73C8F875"/>
    <w:rsid w:val="73E2A0FC"/>
    <w:rsid w:val="73E7D8A7"/>
    <w:rsid w:val="742C95D6"/>
    <w:rsid w:val="7432C63A"/>
    <w:rsid w:val="744C209E"/>
    <w:rsid w:val="744C209E"/>
    <w:rsid w:val="7464AD65"/>
    <w:rsid w:val="74A9A3DF"/>
    <w:rsid w:val="74D9DE59"/>
    <w:rsid w:val="74E3A49B"/>
    <w:rsid w:val="7537D0E6"/>
    <w:rsid w:val="7556D2C5"/>
    <w:rsid w:val="756BB842"/>
    <w:rsid w:val="758520EC"/>
    <w:rsid w:val="75C33773"/>
    <w:rsid w:val="76118253"/>
    <w:rsid w:val="7654ED42"/>
    <w:rsid w:val="7660579F"/>
    <w:rsid w:val="769102C0"/>
    <w:rsid w:val="76A79B37"/>
    <w:rsid w:val="76E7D25B"/>
    <w:rsid w:val="76FCA16D"/>
    <w:rsid w:val="77504476"/>
    <w:rsid w:val="776E8A7A"/>
    <w:rsid w:val="78032FBD"/>
    <w:rsid w:val="784B0A15"/>
    <w:rsid w:val="785D466F"/>
    <w:rsid w:val="785D466F"/>
    <w:rsid w:val="7868900C"/>
    <w:rsid w:val="78938506"/>
    <w:rsid w:val="78C96AB4"/>
    <w:rsid w:val="78DB9904"/>
    <w:rsid w:val="78F2D8E5"/>
    <w:rsid w:val="78F2D8E5"/>
    <w:rsid w:val="79098CF6"/>
    <w:rsid w:val="790FDA5D"/>
    <w:rsid w:val="791285CA"/>
    <w:rsid w:val="7915A1D7"/>
    <w:rsid w:val="7962C314"/>
    <w:rsid w:val="7970ACB2"/>
    <w:rsid w:val="7982AE34"/>
    <w:rsid w:val="79D0611C"/>
    <w:rsid w:val="7A5BD4F0"/>
    <w:rsid w:val="7AB7B6EE"/>
    <w:rsid w:val="7ADF4B6D"/>
    <w:rsid w:val="7AE70659"/>
    <w:rsid w:val="7AE7BF08"/>
    <w:rsid w:val="7B5EBB49"/>
    <w:rsid w:val="7B6CB258"/>
    <w:rsid w:val="7BB04756"/>
    <w:rsid w:val="7BC78261"/>
    <w:rsid w:val="7C08611B"/>
    <w:rsid w:val="7C0869CB"/>
    <w:rsid w:val="7C15EC11"/>
    <w:rsid w:val="7C1F1418"/>
    <w:rsid w:val="7C1F2556"/>
    <w:rsid w:val="7C567CE9"/>
    <w:rsid w:val="7C6D47A3"/>
    <w:rsid w:val="7C8A6AE5"/>
    <w:rsid w:val="7C918116"/>
    <w:rsid w:val="7C978A98"/>
    <w:rsid w:val="7C9D0378"/>
    <w:rsid w:val="7CF115F3"/>
    <w:rsid w:val="7D2876E8"/>
    <w:rsid w:val="7D377249"/>
    <w:rsid w:val="7D59AF49"/>
    <w:rsid w:val="7DA0AC99"/>
    <w:rsid w:val="7DC65160"/>
    <w:rsid w:val="7E37C029"/>
    <w:rsid w:val="7E37FD80"/>
    <w:rsid w:val="7E441E60"/>
    <w:rsid w:val="7E56FC95"/>
    <w:rsid w:val="7E6FAE77"/>
    <w:rsid w:val="7E91EAF2"/>
    <w:rsid w:val="7EAB134F"/>
    <w:rsid w:val="7EEB4F76"/>
    <w:rsid w:val="7EEE05FE"/>
    <w:rsid w:val="7EF92425"/>
    <w:rsid w:val="7F2F4613"/>
    <w:rsid w:val="7FD36D9D"/>
    <w:rsid w:val="7FE71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C4BC65"/>
  <w15:chartTrackingRefBased/>
  <w15:docId w15:val="{79BBCF50-22B0-4897-B154-D128E32338C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21b6577ec0484b57" /><Relationship Type="http://schemas.openxmlformats.org/officeDocument/2006/relationships/header" Target="header2.xml" Id="Rafff916feaec45bb" /><Relationship Type="http://schemas.openxmlformats.org/officeDocument/2006/relationships/footer" Target="footer.xml" Id="Re496b2f116d44631" /><Relationship Type="http://schemas.openxmlformats.org/officeDocument/2006/relationships/footer" Target="footer2.xml" Id="R85e919c52f874706" /><Relationship Type="http://schemas.openxmlformats.org/officeDocument/2006/relationships/numbering" Target="numbering.xml" Id="Ra01e2024359b44ff" /><Relationship Type="http://schemas.openxmlformats.org/officeDocument/2006/relationships/comments" Target="comments.xml" Id="Rb6f693be299e4fdb" /><Relationship Type="http://schemas.microsoft.com/office/2011/relationships/people" Target="people.xml" Id="R1393b27d073f4adb" /><Relationship Type="http://schemas.microsoft.com/office/2011/relationships/commentsExtended" Target="commentsExtended.xml" Id="R627832538b894899" /><Relationship Type="http://schemas.microsoft.com/office/2016/09/relationships/commentsIds" Target="commentsIds.xml" Id="R4768fcdb69d048cc" /><Relationship Type="http://schemas.microsoft.com/office/2018/08/relationships/commentsExtensible" Target="commentsExtensible.xml" Id="R209b2554e31c4d7c" /><Relationship Type="http://schemas.openxmlformats.org/officeDocument/2006/relationships/image" Target="/media/image.png" Id="R3ffa6ff3e2f94708" /><Relationship Type="http://schemas.openxmlformats.org/officeDocument/2006/relationships/image" Target="/media/image2.png" Id="R842654e3afcf41a7" /><Relationship Type="http://schemas.openxmlformats.org/officeDocument/2006/relationships/image" Target="/media/image3.png" Id="Ra3af8e3cad044005" /><Relationship Type="http://schemas.openxmlformats.org/officeDocument/2006/relationships/image" Target="/media/image4.png" Id="Rbbb5bd7ca05f4dae" /><Relationship Type="http://schemas.openxmlformats.org/officeDocument/2006/relationships/image" Target="/media/image5.png" Id="Refb2d9bac9e64864" /><Relationship Type="http://schemas.openxmlformats.org/officeDocument/2006/relationships/image" Target="/media/image6.png" Id="R487fbe97214d4e4a" /><Relationship Type="http://schemas.openxmlformats.org/officeDocument/2006/relationships/image" Target="/media/image7.png" Id="R40ed879e016745b7" /><Relationship Type="http://schemas.openxmlformats.org/officeDocument/2006/relationships/image" Target="/media/image8.png" Id="R3576c00d6de04264" /><Relationship Type="http://schemas.openxmlformats.org/officeDocument/2006/relationships/image" Target="/media/image9.png" Id="R94d589d5597f4a45" /><Relationship Type="http://schemas.openxmlformats.org/officeDocument/2006/relationships/image" Target="/media/imagea.png" Id="Rc61b462f99d24310" /><Relationship Type="http://schemas.openxmlformats.org/officeDocument/2006/relationships/image" Target="/media/imageb.png" Id="R3856b528f5424313" /><Relationship Type="http://schemas.openxmlformats.org/officeDocument/2006/relationships/image" Target="/media/imagec.png" Id="R3839e7c4d87846cd" /><Relationship Type="http://schemas.openxmlformats.org/officeDocument/2006/relationships/image" Target="/media/imaged.png" Id="Rc9bcfc24f2a3424e" /><Relationship Type="http://schemas.openxmlformats.org/officeDocument/2006/relationships/image" Target="/media/imagee.png" Id="R24c72c72d6bc484b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2024-04-25T20:09:45.9650996Z</dcterms:created>
  <dcterms:modified xsi:type="dcterms:W3CDTF">2024-04-30T06:48:06.5241893Z</dcterms:modified>
  <dc:creator>Ronayne, Anna (rona9385@vandals.uidaho.edu)</dc:creator>
  <lastModifiedBy>Rieth, Noah (riet0284@vandals.uidaho.edu)</lastModifiedBy>
</coreProperties>
</file>